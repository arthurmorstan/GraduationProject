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5E0DED" w14:textId="05EBB916" w:rsidR="00A12ADF" w:rsidRDefault="00802519" w:rsidP="00C73601">
      <w:pPr>
        <w:spacing w:line="360" w:lineRule="auto"/>
        <w:jc w:val="center"/>
      </w:pPr>
      <w:bookmarkStart w:id="0" w:name="_Hlk155318088"/>
      <w:bookmarkStart w:id="1" w:name="_Hlk152862562"/>
      <w:bookmarkEnd w:id="0"/>
      <w:r>
        <w:tab/>
      </w:r>
    </w:p>
    <w:tbl>
      <w:tblPr>
        <w:tblW w:w="0" w:type="auto"/>
        <w:tblLook w:val="01E0" w:firstRow="1" w:lastRow="1" w:firstColumn="1" w:lastColumn="1" w:noHBand="0" w:noVBand="0"/>
      </w:tblPr>
      <w:tblGrid>
        <w:gridCol w:w="2383"/>
        <w:gridCol w:w="6687"/>
      </w:tblGrid>
      <w:tr w:rsidR="00A12ADF" w14:paraId="2B368499" w14:textId="77777777" w:rsidTr="00B30330">
        <w:tc>
          <w:tcPr>
            <w:tcW w:w="2508" w:type="dxa"/>
            <w:shd w:val="clear" w:color="auto" w:fill="auto"/>
          </w:tcPr>
          <w:p w14:paraId="4B49356F" w14:textId="3766D5A8" w:rsidR="00A12ADF" w:rsidRDefault="00A12ADF" w:rsidP="00C73601">
            <w:pPr>
              <w:spacing w:line="360" w:lineRule="auto"/>
              <w:jc w:val="center"/>
            </w:pPr>
          </w:p>
        </w:tc>
        <w:tc>
          <w:tcPr>
            <w:tcW w:w="7063" w:type="dxa"/>
            <w:shd w:val="clear" w:color="auto" w:fill="auto"/>
          </w:tcPr>
          <w:p w14:paraId="072ED88E" w14:textId="3137BCFB" w:rsidR="00A12ADF" w:rsidRPr="00931F60" w:rsidRDefault="00A12ADF" w:rsidP="00C73601">
            <w:pPr>
              <w:spacing w:line="360" w:lineRule="auto"/>
              <w:jc w:val="center"/>
              <w:rPr>
                <w:b/>
              </w:rPr>
            </w:pPr>
          </w:p>
        </w:tc>
      </w:tr>
    </w:tbl>
    <w:p w14:paraId="416B709F" w14:textId="556C00A9" w:rsidR="00A12ADF" w:rsidRDefault="00A12ADF" w:rsidP="00C73601">
      <w:pPr>
        <w:spacing w:line="360" w:lineRule="auto"/>
        <w:rPr>
          <w:b/>
          <w:bCs/>
        </w:rPr>
      </w:pPr>
    </w:p>
    <w:p w14:paraId="2B62255E" w14:textId="6F40560C" w:rsidR="00A12ADF" w:rsidRDefault="00A12ADF" w:rsidP="00C73601">
      <w:pPr>
        <w:spacing w:line="360" w:lineRule="auto"/>
        <w:rPr>
          <w:b/>
          <w:bCs/>
        </w:rPr>
      </w:pPr>
    </w:p>
    <w:p w14:paraId="1231EE77" w14:textId="2096187C" w:rsidR="00A12ADF" w:rsidRDefault="00A12ADF" w:rsidP="00C73601">
      <w:pPr>
        <w:spacing w:line="360" w:lineRule="auto"/>
        <w:rPr>
          <w:b/>
          <w:bCs/>
        </w:rPr>
      </w:pPr>
    </w:p>
    <w:p w14:paraId="51CC6804" w14:textId="77777777" w:rsidR="00A12ADF" w:rsidRDefault="00A12ADF" w:rsidP="00C73601">
      <w:pPr>
        <w:spacing w:line="360" w:lineRule="auto"/>
        <w:rPr>
          <w:b/>
          <w:bCs/>
          <w:sz w:val="22"/>
          <w:szCs w:val="20"/>
        </w:rPr>
      </w:pPr>
    </w:p>
    <w:p w14:paraId="2B6A9FB7" w14:textId="29CF9DEB" w:rsidR="00A12ADF" w:rsidRPr="008E2D61" w:rsidRDefault="009E4329" w:rsidP="00C73601">
      <w:pPr>
        <w:spacing w:line="360" w:lineRule="auto"/>
        <w:jc w:val="center"/>
        <w:rPr>
          <w:b/>
          <w:bCs/>
          <w:sz w:val="40"/>
          <w:szCs w:val="40"/>
        </w:rPr>
      </w:pPr>
      <w:r>
        <w:rPr>
          <w:b/>
          <w:bCs/>
          <w:sz w:val="40"/>
          <w:szCs w:val="40"/>
        </w:rPr>
        <w:t>GRADUATION</w:t>
      </w:r>
      <w:r w:rsidR="00F802FD">
        <w:rPr>
          <w:b/>
          <w:bCs/>
          <w:sz w:val="40"/>
          <w:szCs w:val="40"/>
        </w:rPr>
        <w:t xml:space="preserve"> </w:t>
      </w:r>
      <w:r w:rsidR="00A12ADF" w:rsidRPr="008E2D61">
        <w:rPr>
          <w:b/>
          <w:bCs/>
          <w:sz w:val="40"/>
          <w:szCs w:val="40"/>
        </w:rPr>
        <w:t>PROJECT</w:t>
      </w:r>
    </w:p>
    <w:p w14:paraId="347E0892" w14:textId="77777777" w:rsidR="00A12ADF" w:rsidRDefault="00A12ADF" w:rsidP="00C73601">
      <w:pPr>
        <w:spacing w:line="360" w:lineRule="auto"/>
        <w:jc w:val="center"/>
        <w:rPr>
          <w:b/>
          <w:bCs/>
          <w:sz w:val="22"/>
          <w:szCs w:val="20"/>
        </w:rPr>
      </w:pPr>
    </w:p>
    <w:p w14:paraId="621BA1C1" w14:textId="77777777" w:rsidR="00A12ADF" w:rsidRDefault="00A12ADF" w:rsidP="00C73601">
      <w:pPr>
        <w:spacing w:line="360" w:lineRule="auto"/>
        <w:jc w:val="center"/>
        <w:rPr>
          <w:b/>
          <w:bCs/>
          <w:sz w:val="22"/>
          <w:szCs w:val="20"/>
        </w:rPr>
      </w:pPr>
    </w:p>
    <w:p w14:paraId="59194559" w14:textId="3F0C6987" w:rsidR="00A12ADF" w:rsidRPr="004859F7" w:rsidRDefault="009E4329" w:rsidP="00C73601">
      <w:pPr>
        <w:spacing w:line="360" w:lineRule="auto"/>
        <w:jc w:val="center"/>
        <w:rPr>
          <w:b/>
          <w:bCs/>
          <w:sz w:val="36"/>
          <w:szCs w:val="20"/>
        </w:rPr>
      </w:pPr>
      <w:r>
        <w:rPr>
          <w:b/>
          <w:bCs/>
          <w:sz w:val="36"/>
          <w:szCs w:val="20"/>
        </w:rPr>
        <w:t>NEWS WEBSITE FOR G37 GENERAL HOSPITAL</w:t>
      </w:r>
    </w:p>
    <w:p w14:paraId="3986582D" w14:textId="77777777" w:rsidR="00A12ADF" w:rsidRDefault="00A12ADF" w:rsidP="00C73601">
      <w:pPr>
        <w:spacing w:line="360" w:lineRule="auto"/>
        <w:jc w:val="center"/>
        <w:rPr>
          <w:b/>
          <w:bCs/>
          <w:sz w:val="32"/>
          <w:szCs w:val="20"/>
        </w:rPr>
      </w:pPr>
    </w:p>
    <w:p w14:paraId="58A030DA" w14:textId="77777777" w:rsidR="00A12ADF" w:rsidRDefault="00A12ADF" w:rsidP="00C73601">
      <w:pPr>
        <w:spacing w:line="360" w:lineRule="auto"/>
        <w:rPr>
          <w:b/>
          <w:bCs/>
          <w:sz w:val="32"/>
          <w:szCs w:val="20"/>
        </w:rPr>
      </w:pPr>
    </w:p>
    <w:p w14:paraId="147F0FB6" w14:textId="77777777" w:rsidR="00A12ADF" w:rsidRDefault="00A12ADF" w:rsidP="00C73601">
      <w:pPr>
        <w:spacing w:line="360" w:lineRule="auto"/>
        <w:ind w:left="1077"/>
        <w:jc w:val="both"/>
        <w:rPr>
          <w:bCs/>
          <w:sz w:val="30"/>
          <w:szCs w:val="20"/>
        </w:rPr>
      </w:pPr>
    </w:p>
    <w:p w14:paraId="698A7DE6" w14:textId="6FAAC743" w:rsidR="00A12ADF" w:rsidRPr="0075399C" w:rsidRDefault="009E4329" w:rsidP="00C73601">
      <w:pPr>
        <w:tabs>
          <w:tab w:val="left" w:pos="2640"/>
        </w:tabs>
        <w:spacing w:line="360" w:lineRule="auto"/>
        <w:ind w:left="840"/>
        <w:jc w:val="both"/>
        <w:rPr>
          <w:bCs/>
          <w:sz w:val="28"/>
          <w:szCs w:val="20"/>
        </w:rPr>
      </w:pPr>
      <w:r>
        <w:rPr>
          <w:bCs/>
          <w:sz w:val="28"/>
          <w:szCs w:val="20"/>
        </w:rPr>
        <w:t>Subject</w:t>
      </w:r>
      <w:r w:rsidR="00A12ADF" w:rsidRPr="0075399C">
        <w:rPr>
          <w:bCs/>
          <w:sz w:val="28"/>
          <w:szCs w:val="20"/>
        </w:rPr>
        <w:t xml:space="preserve">: </w:t>
      </w:r>
      <w:r w:rsidR="00A12ADF" w:rsidRPr="0075399C">
        <w:rPr>
          <w:bCs/>
          <w:sz w:val="28"/>
          <w:szCs w:val="20"/>
        </w:rPr>
        <w:tab/>
      </w:r>
      <w:r w:rsidR="00B67069">
        <w:rPr>
          <w:b/>
          <w:bCs/>
          <w:sz w:val="28"/>
          <w:szCs w:val="20"/>
        </w:rPr>
        <w:t>GRADUATION PROJECT</w:t>
      </w:r>
    </w:p>
    <w:p w14:paraId="010CD705" w14:textId="5C8CEB7C" w:rsidR="00A12ADF" w:rsidRPr="0075399C" w:rsidRDefault="009E4329" w:rsidP="00C73601">
      <w:pPr>
        <w:tabs>
          <w:tab w:val="left" w:pos="2640"/>
        </w:tabs>
        <w:spacing w:line="360" w:lineRule="auto"/>
        <w:ind w:left="840"/>
        <w:jc w:val="both"/>
        <w:rPr>
          <w:bCs/>
          <w:sz w:val="28"/>
          <w:szCs w:val="20"/>
        </w:rPr>
      </w:pPr>
      <w:r>
        <w:rPr>
          <w:bCs/>
          <w:sz w:val="28"/>
          <w:szCs w:val="20"/>
        </w:rPr>
        <w:t>Specialty</w:t>
      </w:r>
      <w:r w:rsidR="00A12ADF" w:rsidRPr="0075399C">
        <w:rPr>
          <w:bCs/>
          <w:sz w:val="28"/>
          <w:szCs w:val="20"/>
        </w:rPr>
        <w:t xml:space="preserve">: </w:t>
      </w:r>
      <w:r w:rsidR="00A12ADF" w:rsidRPr="0075399C">
        <w:rPr>
          <w:bCs/>
          <w:sz w:val="28"/>
          <w:szCs w:val="20"/>
        </w:rPr>
        <w:tab/>
      </w:r>
      <w:r w:rsidR="00A12ADF">
        <w:rPr>
          <w:b/>
          <w:bCs/>
          <w:sz w:val="28"/>
          <w:szCs w:val="20"/>
        </w:rPr>
        <w:t>INFORMATION TECHNOLOGY</w:t>
      </w:r>
    </w:p>
    <w:p w14:paraId="64A194F5" w14:textId="77777777" w:rsidR="00A12ADF" w:rsidRDefault="00A12ADF" w:rsidP="00C73601">
      <w:pPr>
        <w:tabs>
          <w:tab w:val="left" w:pos="3120"/>
        </w:tabs>
        <w:spacing w:line="360" w:lineRule="auto"/>
        <w:ind w:left="1077"/>
        <w:jc w:val="both"/>
        <w:rPr>
          <w:bCs/>
          <w:sz w:val="30"/>
          <w:szCs w:val="20"/>
        </w:rPr>
      </w:pPr>
    </w:p>
    <w:p w14:paraId="162A807F" w14:textId="77777777" w:rsidR="00A12ADF" w:rsidRDefault="00A12ADF" w:rsidP="00C73601">
      <w:pPr>
        <w:tabs>
          <w:tab w:val="left" w:pos="3120"/>
        </w:tabs>
        <w:spacing w:line="360" w:lineRule="auto"/>
        <w:jc w:val="both"/>
        <w:rPr>
          <w:bCs/>
          <w:sz w:val="30"/>
          <w:szCs w:val="20"/>
        </w:rPr>
      </w:pPr>
    </w:p>
    <w:p w14:paraId="77904952" w14:textId="2A0AA91F" w:rsidR="00A12ADF" w:rsidRDefault="00A12ADF" w:rsidP="00C73601">
      <w:pPr>
        <w:tabs>
          <w:tab w:val="left" w:pos="3120"/>
        </w:tabs>
        <w:spacing w:line="360" w:lineRule="auto"/>
        <w:ind w:left="1077"/>
        <w:jc w:val="both"/>
        <w:rPr>
          <w:bCs/>
          <w:sz w:val="30"/>
          <w:szCs w:val="20"/>
        </w:rPr>
      </w:pPr>
    </w:p>
    <w:p w14:paraId="00DCB175" w14:textId="77777777" w:rsidR="00DB1526" w:rsidRDefault="00DB1526" w:rsidP="00C73601">
      <w:pPr>
        <w:tabs>
          <w:tab w:val="left" w:pos="3120"/>
        </w:tabs>
        <w:spacing w:line="360" w:lineRule="auto"/>
        <w:ind w:left="1077"/>
        <w:jc w:val="both"/>
        <w:rPr>
          <w:bCs/>
          <w:sz w:val="30"/>
          <w:szCs w:val="20"/>
        </w:rPr>
      </w:pPr>
    </w:p>
    <w:p w14:paraId="7559D00A" w14:textId="264ABEBF" w:rsidR="00A12ADF" w:rsidRPr="00AC3B64" w:rsidRDefault="00A12ADF" w:rsidP="00C73601">
      <w:pPr>
        <w:spacing w:line="360" w:lineRule="auto"/>
        <w:ind w:left="270"/>
        <w:jc w:val="both"/>
        <w:rPr>
          <w:b/>
          <w:bCs/>
          <w:sz w:val="28"/>
          <w:szCs w:val="20"/>
        </w:rPr>
      </w:pPr>
      <w:r w:rsidRPr="00AC3B64">
        <w:rPr>
          <w:b/>
          <w:bCs/>
          <w:sz w:val="28"/>
          <w:szCs w:val="20"/>
        </w:rPr>
        <w:t xml:space="preserve">Supervisor:  </w:t>
      </w:r>
      <w:r w:rsidR="000036BD">
        <w:rPr>
          <w:b/>
          <w:bCs/>
          <w:sz w:val="28"/>
          <w:szCs w:val="20"/>
        </w:rPr>
        <w:tab/>
      </w:r>
      <w:r w:rsidR="000036BD">
        <w:rPr>
          <w:b/>
          <w:bCs/>
          <w:sz w:val="28"/>
          <w:szCs w:val="20"/>
        </w:rPr>
        <w:tab/>
        <w:t xml:space="preserve">         </w:t>
      </w:r>
      <w:r w:rsidR="000036BD" w:rsidRPr="000036BD">
        <w:rPr>
          <w:sz w:val="28"/>
          <w:szCs w:val="20"/>
        </w:rPr>
        <w:t xml:space="preserve">Bùi Mạnh </w:t>
      </w:r>
      <w:proofErr w:type="spellStart"/>
      <w:r w:rsidR="000036BD" w:rsidRPr="000036BD">
        <w:rPr>
          <w:sz w:val="28"/>
          <w:szCs w:val="20"/>
        </w:rPr>
        <w:t>Toàn</w:t>
      </w:r>
      <w:proofErr w:type="spellEnd"/>
    </w:p>
    <w:p w14:paraId="118EF636" w14:textId="1CBFDF64" w:rsidR="00A12ADF" w:rsidRPr="00AC3B64" w:rsidRDefault="00A12ADF" w:rsidP="00C73601">
      <w:pPr>
        <w:spacing w:line="360" w:lineRule="auto"/>
        <w:ind w:left="270"/>
        <w:jc w:val="both"/>
        <w:rPr>
          <w:b/>
          <w:bCs/>
          <w:sz w:val="30"/>
          <w:szCs w:val="20"/>
        </w:rPr>
      </w:pPr>
      <w:r>
        <w:rPr>
          <w:b/>
          <w:bCs/>
          <w:sz w:val="28"/>
          <w:szCs w:val="20"/>
        </w:rPr>
        <w:t xml:space="preserve">Student’s </w:t>
      </w:r>
      <w:r w:rsidR="008D3977">
        <w:rPr>
          <w:b/>
          <w:bCs/>
          <w:sz w:val="28"/>
          <w:szCs w:val="20"/>
        </w:rPr>
        <w:t>name:</w:t>
      </w:r>
      <w:r w:rsidRPr="00AC3B64">
        <w:rPr>
          <w:b/>
          <w:bCs/>
          <w:sz w:val="30"/>
          <w:szCs w:val="20"/>
        </w:rPr>
        <w:tab/>
      </w:r>
    </w:p>
    <w:p w14:paraId="23ABEE6B" w14:textId="30CEF68C" w:rsidR="00A12ADF" w:rsidRPr="009E4329" w:rsidRDefault="00A12ADF" w:rsidP="00C73601">
      <w:pPr>
        <w:numPr>
          <w:ilvl w:val="0"/>
          <w:numId w:val="1"/>
        </w:numPr>
        <w:tabs>
          <w:tab w:val="left" w:pos="720"/>
          <w:tab w:val="left" w:pos="4140"/>
          <w:tab w:val="left" w:pos="6930"/>
        </w:tabs>
        <w:spacing w:line="360" w:lineRule="auto"/>
        <w:jc w:val="both"/>
        <w:rPr>
          <w:bCs/>
          <w:sz w:val="26"/>
          <w:szCs w:val="20"/>
        </w:rPr>
      </w:pPr>
      <w:r>
        <w:rPr>
          <w:bCs/>
          <w:sz w:val="26"/>
          <w:szCs w:val="20"/>
        </w:rPr>
        <w:t xml:space="preserve">Nguyễn Hoàng Duy       </w:t>
      </w:r>
      <w:r w:rsidR="001E651E">
        <w:rPr>
          <w:bCs/>
          <w:sz w:val="26"/>
          <w:szCs w:val="20"/>
        </w:rPr>
        <w:t xml:space="preserve">    </w:t>
      </w:r>
      <w:r w:rsidRPr="00357106">
        <w:rPr>
          <w:bCs/>
          <w:sz w:val="26"/>
          <w:szCs w:val="20"/>
        </w:rPr>
        <w:t>Student’s ID</w:t>
      </w:r>
      <w:r w:rsidRPr="00C94CE4">
        <w:rPr>
          <w:bCs/>
          <w:sz w:val="26"/>
          <w:szCs w:val="20"/>
        </w:rPr>
        <w:t>:</w:t>
      </w:r>
      <w:r>
        <w:rPr>
          <w:bCs/>
          <w:sz w:val="26"/>
          <w:szCs w:val="20"/>
        </w:rPr>
        <w:t xml:space="preserve"> </w:t>
      </w:r>
      <w:r w:rsidR="001E651E">
        <w:rPr>
          <w:bCs/>
          <w:sz w:val="26"/>
          <w:szCs w:val="20"/>
        </w:rPr>
        <w:t>2082000116</w:t>
      </w:r>
      <w:r>
        <w:rPr>
          <w:bCs/>
          <w:sz w:val="26"/>
          <w:szCs w:val="20"/>
        </w:rPr>
        <w:t xml:space="preserve">  </w:t>
      </w:r>
      <w:r w:rsidR="001E651E">
        <w:rPr>
          <w:bCs/>
          <w:sz w:val="26"/>
          <w:szCs w:val="20"/>
        </w:rPr>
        <w:t xml:space="preserve"> </w:t>
      </w:r>
      <w:r>
        <w:rPr>
          <w:bCs/>
          <w:sz w:val="26"/>
          <w:szCs w:val="20"/>
        </w:rPr>
        <w:t xml:space="preserve">    Class</w:t>
      </w:r>
      <w:r w:rsidRPr="00C94CE4">
        <w:rPr>
          <w:bCs/>
          <w:sz w:val="26"/>
          <w:szCs w:val="20"/>
        </w:rPr>
        <w:t xml:space="preserve">: </w:t>
      </w:r>
      <w:r>
        <w:rPr>
          <w:bCs/>
          <w:sz w:val="26"/>
          <w:szCs w:val="20"/>
        </w:rPr>
        <w:t>20DTHQB1</w:t>
      </w:r>
    </w:p>
    <w:p w14:paraId="15E63B7E" w14:textId="77777777" w:rsidR="00A12ADF" w:rsidRDefault="00A12ADF" w:rsidP="00734DF5">
      <w:pPr>
        <w:tabs>
          <w:tab w:val="left" w:pos="4680"/>
        </w:tabs>
        <w:spacing w:line="360" w:lineRule="auto"/>
        <w:ind w:left="2400"/>
        <w:rPr>
          <w:bCs/>
          <w:sz w:val="30"/>
          <w:szCs w:val="20"/>
        </w:rPr>
      </w:pPr>
    </w:p>
    <w:p w14:paraId="3C85023A" w14:textId="77777777" w:rsidR="00A12ADF" w:rsidRDefault="00A12ADF" w:rsidP="00C73601">
      <w:pPr>
        <w:tabs>
          <w:tab w:val="left" w:pos="4680"/>
        </w:tabs>
        <w:spacing w:line="360" w:lineRule="auto"/>
        <w:ind w:left="2400"/>
        <w:jc w:val="center"/>
        <w:rPr>
          <w:bCs/>
          <w:sz w:val="30"/>
          <w:szCs w:val="20"/>
        </w:rPr>
      </w:pPr>
    </w:p>
    <w:p w14:paraId="0DC3E257" w14:textId="77777777" w:rsidR="009E4329" w:rsidRDefault="009E4329" w:rsidP="00C73601">
      <w:pPr>
        <w:tabs>
          <w:tab w:val="left" w:pos="4680"/>
        </w:tabs>
        <w:spacing w:line="360" w:lineRule="auto"/>
        <w:jc w:val="center"/>
        <w:rPr>
          <w:sz w:val="26"/>
          <w:szCs w:val="26"/>
        </w:rPr>
      </w:pPr>
    </w:p>
    <w:p w14:paraId="0A468AB2" w14:textId="0A0EF2E5" w:rsidR="008D3B80" w:rsidRDefault="008D3B80" w:rsidP="008D3B80">
      <w:pPr>
        <w:spacing w:after="160" w:line="259" w:lineRule="auto"/>
        <w:rPr>
          <w:sz w:val="26"/>
          <w:szCs w:val="26"/>
        </w:rPr>
      </w:pPr>
    </w:p>
    <w:p w14:paraId="731EDD72" w14:textId="77777777" w:rsidR="008D3B80" w:rsidRDefault="008D3B80" w:rsidP="008D3B80">
      <w:pPr>
        <w:spacing w:after="160" w:line="259" w:lineRule="auto"/>
        <w:rPr>
          <w:sz w:val="26"/>
          <w:szCs w:val="26"/>
        </w:rPr>
      </w:pPr>
    </w:p>
    <w:p w14:paraId="781F4CF9" w14:textId="77777777" w:rsidR="008D3B80" w:rsidRDefault="008D3B80" w:rsidP="008D3B80">
      <w:pPr>
        <w:spacing w:after="160" w:line="259" w:lineRule="auto"/>
        <w:rPr>
          <w:sz w:val="26"/>
          <w:szCs w:val="26"/>
        </w:rPr>
      </w:pPr>
    </w:p>
    <w:p w14:paraId="15748735" w14:textId="77777777" w:rsidR="008D3B80" w:rsidRPr="008D3B80" w:rsidRDefault="008D3B80" w:rsidP="008D3B80">
      <w:pPr>
        <w:spacing w:after="160" w:line="259" w:lineRule="auto"/>
        <w:rPr>
          <w:sz w:val="26"/>
          <w:szCs w:val="26"/>
        </w:rPr>
      </w:pPr>
    </w:p>
    <w:tbl>
      <w:tblPr>
        <w:tblW w:w="0" w:type="auto"/>
        <w:tblLook w:val="01E0" w:firstRow="1" w:lastRow="1" w:firstColumn="1" w:lastColumn="1" w:noHBand="0" w:noVBand="0"/>
      </w:tblPr>
      <w:tblGrid>
        <w:gridCol w:w="2808"/>
        <w:gridCol w:w="6262"/>
      </w:tblGrid>
      <w:tr w:rsidR="008D3B80" w:rsidRPr="00834B52" w14:paraId="3431D06D" w14:textId="77777777" w:rsidTr="00E40B21">
        <w:tc>
          <w:tcPr>
            <w:tcW w:w="2508" w:type="dxa"/>
            <w:shd w:val="clear" w:color="auto" w:fill="auto"/>
          </w:tcPr>
          <w:p w14:paraId="4F437FF7" w14:textId="308082E7" w:rsidR="008D3B80" w:rsidRPr="00834B52" w:rsidRDefault="008D3B80" w:rsidP="00E40B21">
            <w:pPr>
              <w:spacing w:line="360" w:lineRule="auto"/>
              <w:jc w:val="center"/>
            </w:pPr>
            <w:r w:rsidRPr="00834B52">
              <w:rPr>
                <w:noProof/>
              </w:rPr>
              <w:lastRenderedPageBreak/>
              <w:drawing>
                <wp:inline distT="0" distB="0" distL="0" distR="0" wp14:anchorId="5A97BD50" wp14:editId="47028D9B">
                  <wp:extent cx="1645920" cy="533400"/>
                  <wp:effectExtent l="0" t="0" r="0" b="0"/>
                  <wp:docPr id="1670367977" name="Hình ảnh 1" descr="Ảnh có chứa văn bản, Phông chữ, biểu tượng,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67977" name="Hình ảnh 1" descr="Ảnh có chứa văn bản, Phông chữ, biểu tượng, Đồ họa&#10;&#10;Mô tả được tạo tự độ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5920" cy="533400"/>
                          </a:xfrm>
                          <a:prstGeom prst="rect">
                            <a:avLst/>
                          </a:prstGeom>
                          <a:noFill/>
                          <a:ln>
                            <a:noFill/>
                          </a:ln>
                        </pic:spPr>
                      </pic:pic>
                    </a:graphicData>
                  </a:graphic>
                </wp:inline>
              </w:drawing>
            </w:r>
          </w:p>
        </w:tc>
        <w:tc>
          <w:tcPr>
            <w:tcW w:w="7063" w:type="dxa"/>
            <w:shd w:val="clear" w:color="auto" w:fill="auto"/>
          </w:tcPr>
          <w:p w14:paraId="6B911480" w14:textId="77777777" w:rsidR="008D3B80" w:rsidRPr="00834B52" w:rsidRDefault="008D3B80" w:rsidP="00E40B21">
            <w:pPr>
              <w:spacing w:line="360" w:lineRule="auto"/>
              <w:jc w:val="center"/>
            </w:pPr>
            <w:r w:rsidRPr="00834B52">
              <w:t>MINISTRY OF EDUCATION &amp; TRAINING</w:t>
            </w:r>
          </w:p>
          <w:p w14:paraId="37CC5050" w14:textId="77777777" w:rsidR="008D3B80" w:rsidRPr="00834B52" w:rsidRDefault="008D3B80" w:rsidP="00E40B21">
            <w:pPr>
              <w:spacing w:line="360" w:lineRule="auto"/>
              <w:jc w:val="center"/>
              <w:rPr>
                <w:b/>
              </w:rPr>
            </w:pPr>
            <w:r w:rsidRPr="00834B52">
              <w:rPr>
                <w:b/>
              </w:rPr>
              <w:t>HOCHIMINH CITY UNIVERSITY OF TECHNOLOGY</w:t>
            </w:r>
          </w:p>
        </w:tc>
      </w:tr>
    </w:tbl>
    <w:p w14:paraId="03925ED3" w14:textId="77777777" w:rsidR="008D3B80" w:rsidRPr="00834B52" w:rsidRDefault="008D3B80" w:rsidP="008D3B80">
      <w:pPr>
        <w:rPr>
          <w:b/>
          <w:bCs/>
          <w:sz w:val="22"/>
          <w:szCs w:val="20"/>
        </w:rPr>
      </w:pPr>
    </w:p>
    <w:p w14:paraId="214C66AC" w14:textId="77777777" w:rsidR="008D3B80" w:rsidRPr="00834B52" w:rsidRDefault="008D3B80" w:rsidP="008D3B80">
      <w:pPr>
        <w:jc w:val="center"/>
        <w:rPr>
          <w:b/>
          <w:bCs/>
          <w:sz w:val="22"/>
          <w:szCs w:val="20"/>
        </w:rPr>
      </w:pPr>
    </w:p>
    <w:p w14:paraId="0B0B99CC" w14:textId="77777777" w:rsidR="008D3B80" w:rsidRPr="00834B52" w:rsidRDefault="008D3B80" w:rsidP="008D3B80">
      <w:pPr>
        <w:jc w:val="center"/>
        <w:rPr>
          <w:b/>
          <w:bCs/>
          <w:sz w:val="22"/>
          <w:szCs w:val="20"/>
        </w:rPr>
      </w:pPr>
    </w:p>
    <w:p w14:paraId="5717DB42" w14:textId="77777777" w:rsidR="008D3B80" w:rsidRPr="00834B52" w:rsidRDefault="008D3B80" w:rsidP="008D3B80">
      <w:pPr>
        <w:jc w:val="center"/>
        <w:rPr>
          <w:b/>
          <w:bCs/>
          <w:sz w:val="22"/>
          <w:szCs w:val="20"/>
        </w:rPr>
      </w:pPr>
    </w:p>
    <w:p w14:paraId="49435D00" w14:textId="77777777" w:rsidR="008D3B80" w:rsidRPr="00834B52" w:rsidRDefault="008D3B80" w:rsidP="008D3B80">
      <w:pPr>
        <w:jc w:val="center"/>
        <w:rPr>
          <w:b/>
          <w:bCs/>
          <w:sz w:val="22"/>
          <w:szCs w:val="20"/>
        </w:rPr>
      </w:pPr>
    </w:p>
    <w:p w14:paraId="7EE84FF4" w14:textId="77777777" w:rsidR="008D3B80" w:rsidRPr="008E2D61" w:rsidRDefault="008D3B80" w:rsidP="008D3B80">
      <w:pPr>
        <w:spacing w:line="360" w:lineRule="auto"/>
        <w:jc w:val="center"/>
        <w:rPr>
          <w:b/>
          <w:bCs/>
          <w:sz w:val="40"/>
          <w:szCs w:val="40"/>
        </w:rPr>
      </w:pPr>
      <w:r>
        <w:rPr>
          <w:b/>
          <w:bCs/>
          <w:sz w:val="40"/>
          <w:szCs w:val="40"/>
        </w:rPr>
        <w:t xml:space="preserve">GRADUATION </w:t>
      </w:r>
      <w:r w:rsidRPr="008E2D61">
        <w:rPr>
          <w:b/>
          <w:bCs/>
          <w:sz w:val="40"/>
          <w:szCs w:val="40"/>
        </w:rPr>
        <w:t>PROJECT</w:t>
      </w:r>
    </w:p>
    <w:p w14:paraId="31503ADA" w14:textId="77777777" w:rsidR="008D3B80" w:rsidRDefault="008D3B80" w:rsidP="008D3B80">
      <w:pPr>
        <w:spacing w:line="360" w:lineRule="auto"/>
        <w:jc w:val="center"/>
        <w:rPr>
          <w:b/>
          <w:bCs/>
          <w:sz w:val="22"/>
          <w:szCs w:val="20"/>
        </w:rPr>
      </w:pPr>
    </w:p>
    <w:p w14:paraId="6DEE96BB" w14:textId="77777777" w:rsidR="008D3B80" w:rsidRDefault="008D3B80" w:rsidP="008D3B80">
      <w:pPr>
        <w:spacing w:line="360" w:lineRule="auto"/>
        <w:jc w:val="center"/>
        <w:rPr>
          <w:b/>
          <w:bCs/>
          <w:sz w:val="22"/>
          <w:szCs w:val="20"/>
        </w:rPr>
      </w:pPr>
    </w:p>
    <w:p w14:paraId="75198675" w14:textId="77777777" w:rsidR="008D3B80" w:rsidRPr="004859F7" w:rsidRDefault="008D3B80" w:rsidP="008D3B80">
      <w:pPr>
        <w:spacing w:line="360" w:lineRule="auto"/>
        <w:jc w:val="center"/>
        <w:rPr>
          <w:b/>
          <w:bCs/>
          <w:sz w:val="36"/>
          <w:szCs w:val="20"/>
        </w:rPr>
      </w:pPr>
      <w:r>
        <w:rPr>
          <w:b/>
          <w:bCs/>
          <w:sz w:val="36"/>
          <w:szCs w:val="20"/>
        </w:rPr>
        <w:t>NEWS WEBSITE FOR G37 GENERAL HOSPITAL</w:t>
      </w:r>
    </w:p>
    <w:p w14:paraId="6F482086" w14:textId="77777777" w:rsidR="008D3B80" w:rsidRDefault="008D3B80" w:rsidP="008D3B80">
      <w:pPr>
        <w:spacing w:line="360" w:lineRule="auto"/>
        <w:jc w:val="center"/>
        <w:rPr>
          <w:b/>
          <w:bCs/>
          <w:sz w:val="32"/>
          <w:szCs w:val="20"/>
        </w:rPr>
      </w:pPr>
    </w:p>
    <w:p w14:paraId="3D14B5C8" w14:textId="77777777" w:rsidR="008D3B80" w:rsidRDefault="008D3B80" w:rsidP="008D3B80">
      <w:pPr>
        <w:spacing w:line="360" w:lineRule="auto"/>
        <w:rPr>
          <w:b/>
          <w:bCs/>
          <w:sz w:val="32"/>
          <w:szCs w:val="20"/>
        </w:rPr>
      </w:pPr>
    </w:p>
    <w:p w14:paraId="5E8E924B" w14:textId="77777777" w:rsidR="008D3B80" w:rsidRDefault="008D3B80" w:rsidP="008D3B80">
      <w:pPr>
        <w:spacing w:line="360" w:lineRule="auto"/>
        <w:ind w:left="1077"/>
        <w:jc w:val="both"/>
        <w:rPr>
          <w:bCs/>
          <w:sz w:val="30"/>
          <w:szCs w:val="20"/>
        </w:rPr>
      </w:pPr>
    </w:p>
    <w:p w14:paraId="1E8F42E1" w14:textId="70B25E3F" w:rsidR="008D3B80" w:rsidRPr="0075399C" w:rsidRDefault="008D3B80" w:rsidP="008D3B80">
      <w:pPr>
        <w:tabs>
          <w:tab w:val="left" w:pos="2640"/>
        </w:tabs>
        <w:spacing w:line="360" w:lineRule="auto"/>
        <w:ind w:left="840"/>
        <w:jc w:val="both"/>
        <w:rPr>
          <w:bCs/>
          <w:sz w:val="28"/>
          <w:szCs w:val="20"/>
        </w:rPr>
      </w:pPr>
      <w:r>
        <w:rPr>
          <w:bCs/>
          <w:sz w:val="28"/>
          <w:szCs w:val="20"/>
        </w:rPr>
        <w:t>Subject</w:t>
      </w:r>
      <w:r w:rsidRPr="0075399C">
        <w:rPr>
          <w:bCs/>
          <w:sz w:val="28"/>
          <w:szCs w:val="20"/>
        </w:rPr>
        <w:t xml:space="preserve">: </w:t>
      </w:r>
      <w:r w:rsidRPr="0075399C">
        <w:rPr>
          <w:bCs/>
          <w:sz w:val="28"/>
          <w:szCs w:val="20"/>
        </w:rPr>
        <w:tab/>
      </w:r>
      <w:r w:rsidR="00B67069">
        <w:rPr>
          <w:b/>
          <w:bCs/>
          <w:sz w:val="28"/>
          <w:szCs w:val="20"/>
        </w:rPr>
        <w:t>GRADUATION PROJECT</w:t>
      </w:r>
    </w:p>
    <w:p w14:paraId="79058056" w14:textId="77777777" w:rsidR="008D3B80" w:rsidRPr="0075399C" w:rsidRDefault="008D3B80" w:rsidP="008D3B80">
      <w:pPr>
        <w:tabs>
          <w:tab w:val="left" w:pos="2640"/>
        </w:tabs>
        <w:spacing w:line="360" w:lineRule="auto"/>
        <w:ind w:left="840"/>
        <w:jc w:val="both"/>
        <w:rPr>
          <w:bCs/>
          <w:sz w:val="28"/>
          <w:szCs w:val="20"/>
        </w:rPr>
      </w:pPr>
      <w:r>
        <w:rPr>
          <w:bCs/>
          <w:sz w:val="28"/>
          <w:szCs w:val="20"/>
        </w:rPr>
        <w:t>Specialty</w:t>
      </w:r>
      <w:r w:rsidRPr="0075399C">
        <w:rPr>
          <w:bCs/>
          <w:sz w:val="28"/>
          <w:szCs w:val="20"/>
        </w:rPr>
        <w:t xml:space="preserve">: </w:t>
      </w:r>
      <w:r w:rsidRPr="0075399C">
        <w:rPr>
          <w:bCs/>
          <w:sz w:val="28"/>
          <w:szCs w:val="20"/>
        </w:rPr>
        <w:tab/>
      </w:r>
      <w:r>
        <w:rPr>
          <w:b/>
          <w:bCs/>
          <w:sz w:val="28"/>
          <w:szCs w:val="20"/>
        </w:rPr>
        <w:t>INFORMATION TECHNOLOGY</w:t>
      </w:r>
    </w:p>
    <w:p w14:paraId="631951D6" w14:textId="77777777" w:rsidR="008D3B80" w:rsidRDefault="008D3B80" w:rsidP="008D3B80">
      <w:pPr>
        <w:tabs>
          <w:tab w:val="left" w:pos="3120"/>
        </w:tabs>
        <w:spacing w:line="360" w:lineRule="auto"/>
        <w:ind w:left="1077"/>
        <w:jc w:val="both"/>
        <w:rPr>
          <w:bCs/>
          <w:sz w:val="30"/>
          <w:szCs w:val="20"/>
        </w:rPr>
      </w:pPr>
    </w:p>
    <w:p w14:paraId="5D655C7A" w14:textId="77777777" w:rsidR="008D3B80" w:rsidRDefault="008D3B80" w:rsidP="008D3B80">
      <w:pPr>
        <w:tabs>
          <w:tab w:val="left" w:pos="3120"/>
        </w:tabs>
        <w:spacing w:line="360" w:lineRule="auto"/>
        <w:jc w:val="both"/>
        <w:rPr>
          <w:bCs/>
          <w:sz w:val="30"/>
          <w:szCs w:val="20"/>
        </w:rPr>
      </w:pPr>
    </w:p>
    <w:p w14:paraId="14999714" w14:textId="77777777" w:rsidR="008D3B80" w:rsidRDefault="008D3B80" w:rsidP="008D3B80">
      <w:pPr>
        <w:tabs>
          <w:tab w:val="left" w:pos="3120"/>
        </w:tabs>
        <w:spacing w:line="360" w:lineRule="auto"/>
        <w:ind w:left="1077"/>
        <w:jc w:val="both"/>
        <w:rPr>
          <w:bCs/>
          <w:sz w:val="30"/>
          <w:szCs w:val="20"/>
        </w:rPr>
      </w:pPr>
    </w:p>
    <w:p w14:paraId="1E59860C" w14:textId="77777777" w:rsidR="00DB1526" w:rsidRDefault="00DB1526" w:rsidP="008D3B80">
      <w:pPr>
        <w:tabs>
          <w:tab w:val="left" w:pos="3120"/>
        </w:tabs>
        <w:spacing w:line="360" w:lineRule="auto"/>
        <w:ind w:left="1077"/>
        <w:jc w:val="both"/>
        <w:rPr>
          <w:bCs/>
          <w:sz w:val="30"/>
          <w:szCs w:val="20"/>
        </w:rPr>
      </w:pPr>
    </w:p>
    <w:p w14:paraId="63459D2D" w14:textId="77777777" w:rsidR="008D3B80" w:rsidRPr="00AC3B64" w:rsidRDefault="008D3B80" w:rsidP="008D3B80">
      <w:pPr>
        <w:spacing w:line="360" w:lineRule="auto"/>
        <w:ind w:left="270"/>
        <w:jc w:val="both"/>
        <w:rPr>
          <w:b/>
          <w:bCs/>
          <w:sz w:val="28"/>
          <w:szCs w:val="20"/>
        </w:rPr>
      </w:pPr>
      <w:r w:rsidRPr="00AC3B64">
        <w:rPr>
          <w:b/>
          <w:bCs/>
          <w:sz w:val="28"/>
          <w:szCs w:val="20"/>
        </w:rPr>
        <w:t xml:space="preserve">Supervisor:  </w:t>
      </w:r>
      <w:r>
        <w:rPr>
          <w:b/>
          <w:bCs/>
          <w:sz w:val="28"/>
          <w:szCs w:val="20"/>
        </w:rPr>
        <w:tab/>
      </w:r>
      <w:r>
        <w:rPr>
          <w:b/>
          <w:bCs/>
          <w:sz w:val="28"/>
          <w:szCs w:val="20"/>
        </w:rPr>
        <w:tab/>
        <w:t xml:space="preserve">         </w:t>
      </w:r>
      <w:r w:rsidRPr="000036BD">
        <w:rPr>
          <w:sz w:val="28"/>
          <w:szCs w:val="20"/>
        </w:rPr>
        <w:t xml:space="preserve">Bùi Mạnh </w:t>
      </w:r>
      <w:proofErr w:type="spellStart"/>
      <w:r w:rsidRPr="000036BD">
        <w:rPr>
          <w:sz w:val="28"/>
          <w:szCs w:val="20"/>
        </w:rPr>
        <w:t>Toàn</w:t>
      </w:r>
      <w:proofErr w:type="spellEnd"/>
    </w:p>
    <w:p w14:paraId="00ABA90F" w14:textId="77777777" w:rsidR="008D3B80" w:rsidRPr="00AC3B64" w:rsidRDefault="008D3B80" w:rsidP="008D3B80">
      <w:pPr>
        <w:spacing w:line="360" w:lineRule="auto"/>
        <w:ind w:left="270"/>
        <w:jc w:val="both"/>
        <w:rPr>
          <w:b/>
          <w:bCs/>
          <w:sz w:val="30"/>
          <w:szCs w:val="20"/>
        </w:rPr>
      </w:pPr>
      <w:r>
        <w:rPr>
          <w:b/>
          <w:bCs/>
          <w:sz w:val="28"/>
          <w:szCs w:val="20"/>
        </w:rPr>
        <w:t>Student’s name:</w:t>
      </w:r>
      <w:r w:rsidRPr="00AC3B64">
        <w:rPr>
          <w:b/>
          <w:bCs/>
          <w:sz w:val="30"/>
          <w:szCs w:val="20"/>
        </w:rPr>
        <w:tab/>
      </w:r>
    </w:p>
    <w:p w14:paraId="54815287" w14:textId="77777777" w:rsidR="008D3B80" w:rsidRPr="009E4329" w:rsidRDefault="008D3B80" w:rsidP="008D3B80">
      <w:pPr>
        <w:numPr>
          <w:ilvl w:val="0"/>
          <w:numId w:val="44"/>
        </w:numPr>
        <w:tabs>
          <w:tab w:val="left" w:pos="720"/>
          <w:tab w:val="left" w:pos="4140"/>
          <w:tab w:val="left" w:pos="6930"/>
        </w:tabs>
        <w:spacing w:line="360" w:lineRule="auto"/>
        <w:jc w:val="both"/>
        <w:rPr>
          <w:bCs/>
          <w:sz w:val="26"/>
          <w:szCs w:val="20"/>
        </w:rPr>
      </w:pPr>
      <w:r>
        <w:rPr>
          <w:bCs/>
          <w:sz w:val="26"/>
          <w:szCs w:val="20"/>
        </w:rPr>
        <w:t xml:space="preserve">Nguyễn Hoàng Duy           </w:t>
      </w:r>
      <w:r w:rsidRPr="00357106">
        <w:rPr>
          <w:bCs/>
          <w:sz w:val="26"/>
          <w:szCs w:val="20"/>
        </w:rPr>
        <w:t>Student’s ID</w:t>
      </w:r>
      <w:r w:rsidRPr="00C94CE4">
        <w:rPr>
          <w:bCs/>
          <w:sz w:val="26"/>
          <w:szCs w:val="20"/>
        </w:rPr>
        <w:t>:</w:t>
      </w:r>
      <w:r>
        <w:rPr>
          <w:bCs/>
          <w:sz w:val="26"/>
          <w:szCs w:val="20"/>
        </w:rPr>
        <w:t xml:space="preserve"> 2082000116       Class</w:t>
      </w:r>
      <w:r w:rsidRPr="00C94CE4">
        <w:rPr>
          <w:bCs/>
          <w:sz w:val="26"/>
          <w:szCs w:val="20"/>
        </w:rPr>
        <w:t xml:space="preserve">: </w:t>
      </w:r>
      <w:r>
        <w:rPr>
          <w:bCs/>
          <w:sz w:val="26"/>
          <w:szCs w:val="20"/>
        </w:rPr>
        <w:t>20DTHQB1</w:t>
      </w:r>
    </w:p>
    <w:p w14:paraId="35E8C697" w14:textId="77777777" w:rsidR="008D3B80" w:rsidRPr="00834B52" w:rsidRDefault="008D3B80" w:rsidP="008D3B80">
      <w:pPr>
        <w:tabs>
          <w:tab w:val="left" w:pos="5160"/>
        </w:tabs>
        <w:spacing w:line="360" w:lineRule="auto"/>
        <w:ind w:left="810"/>
        <w:jc w:val="both"/>
        <w:rPr>
          <w:bCs/>
          <w:sz w:val="30"/>
          <w:szCs w:val="20"/>
        </w:rPr>
      </w:pPr>
      <w:r w:rsidRPr="00834B52">
        <w:rPr>
          <w:bCs/>
          <w:sz w:val="30"/>
          <w:szCs w:val="20"/>
        </w:rPr>
        <w:t xml:space="preserve"> </w:t>
      </w:r>
    </w:p>
    <w:p w14:paraId="3E176F83" w14:textId="77777777" w:rsidR="008D3B80" w:rsidRPr="00834B52" w:rsidRDefault="008D3B80" w:rsidP="008D3B80">
      <w:pPr>
        <w:tabs>
          <w:tab w:val="left" w:pos="4680"/>
        </w:tabs>
        <w:spacing w:line="360" w:lineRule="auto"/>
        <w:ind w:left="2400"/>
        <w:jc w:val="center"/>
        <w:rPr>
          <w:bCs/>
          <w:sz w:val="30"/>
          <w:szCs w:val="20"/>
        </w:rPr>
      </w:pPr>
    </w:p>
    <w:p w14:paraId="241DDA92" w14:textId="77777777" w:rsidR="008D3B80" w:rsidRPr="00834B52" w:rsidRDefault="008D3B80" w:rsidP="008D3B80">
      <w:pPr>
        <w:tabs>
          <w:tab w:val="left" w:pos="4680"/>
        </w:tabs>
        <w:spacing w:line="360" w:lineRule="auto"/>
        <w:ind w:left="2400"/>
        <w:jc w:val="center"/>
        <w:rPr>
          <w:bCs/>
          <w:sz w:val="30"/>
          <w:szCs w:val="20"/>
        </w:rPr>
      </w:pPr>
    </w:p>
    <w:p w14:paraId="2856CEAF" w14:textId="77777777" w:rsidR="008D3B80" w:rsidRPr="00834B52" w:rsidRDefault="008D3B80" w:rsidP="008D3B80">
      <w:pPr>
        <w:tabs>
          <w:tab w:val="left" w:pos="4680"/>
        </w:tabs>
        <w:spacing w:line="360" w:lineRule="auto"/>
        <w:ind w:left="2400"/>
        <w:jc w:val="center"/>
        <w:rPr>
          <w:bCs/>
          <w:sz w:val="30"/>
          <w:szCs w:val="20"/>
        </w:rPr>
      </w:pPr>
    </w:p>
    <w:p w14:paraId="2543D988" w14:textId="77777777" w:rsidR="008D3B80" w:rsidRPr="00834B52" w:rsidRDefault="008D3B80" w:rsidP="008D3B80">
      <w:pPr>
        <w:tabs>
          <w:tab w:val="left" w:pos="4680"/>
        </w:tabs>
        <w:spacing w:line="360" w:lineRule="auto"/>
        <w:ind w:left="2400"/>
        <w:jc w:val="center"/>
        <w:rPr>
          <w:bCs/>
          <w:sz w:val="30"/>
          <w:szCs w:val="20"/>
        </w:rPr>
      </w:pPr>
    </w:p>
    <w:p w14:paraId="36FCF499" w14:textId="07BF461A" w:rsidR="008D3B80" w:rsidRPr="0064142B" w:rsidRDefault="008D3B80" w:rsidP="008D3B80">
      <w:pPr>
        <w:tabs>
          <w:tab w:val="left" w:pos="4680"/>
        </w:tabs>
        <w:spacing w:line="360" w:lineRule="auto"/>
        <w:jc w:val="center"/>
        <w:rPr>
          <w:b/>
          <w:bCs/>
          <w:sz w:val="32"/>
          <w:szCs w:val="20"/>
        </w:rPr>
      </w:pPr>
      <w:r w:rsidRPr="00834B52">
        <w:rPr>
          <w:sz w:val="30"/>
          <w:szCs w:val="28"/>
        </w:rPr>
        <w:t>Ho Chi Minh City</w:t>
      </w:r>
      <w:r w:rsidRPr="00834B52">
        <w:rPr>
          <w:sz w:val="30"/>
          <w:szCs w:val="28"/>
          <w:lang w:val="vi-VN"/>
        </w:rPr>
        <w:t xml:space="preserve">, </w:t>
      </w:r>
      <w:r>
        <w:rPr>
          <w:sz w:val="30"/>
          <w:szCs w:val="28"/>
        </w:rPr>
        <w:t>2024</w:t>
      </w:r>
    </w:p>
    <w:p w14:paraId="0C882F58" w14:textId="6B83EA56" w:rsidR="009A125B" w:rsidRPr="00734DF5" w:rsidRDefault="00A12ADF" w:rsidP="008D3B80">
      <w:pPr>
        <w:spacing w:after="160" w:line="259" w:lineRule="auto"/>
        <w:rPr>
          <w:sz w:val="26"/>
          <w:szCs w:val="26"/>
        </w:rPr>
      </w:pPr>
      <w:r w:rsidRPr="00734DF5">
        <w:rPr>
          <w:sz w:val="26"/>
          <w:szCs w:val="26"/>
        </w:rPr>
        <w:br w:type="page"/>
      </w:r>
    </w:p>
    <w:p w14:paraId="0F220EEC" w14:textId="54BE9949" w:rsidR="00CF1CF9" w:rsidRPr="00255991" w:rsidRDefault="00CF1CF9" w:rsidP="004F5651">
      <w:pPr>
        <w:spacing w:line="360" w:lineRule="auto"/>
        <w:ind w:left="720"/>
        <w:rPr>
          <w:b/>
          <w:bCs/>
          <w:sz w:val="22"/>
          <w:szCs w:val="20"/>
        </w:rPr>
      </w:pPr>
    </w:p>
    <w:p w14:paraId="378AAC3A" w14:textId="441365D1" w:rsidR="00C73601" w:rsidRDefault="00C73601" w:rsidP="00734DF5">
      <w:pPr>
        <w:pStyle w:val="u1"/>
        <w:jc w:val="center"/>
        <w:rPr>
          <w:rFonts w:ascii="Times New Roman" w:hAnsi="Times New Roman" w:cs="Times New Roman"/>
          <w:b/>
          <w:bCs/>
          <w:color w:val="auto"/>
          <w:sz w:val="40"/>
          <w:szCs w:val="40"/>
        </w:rPr>
      </w:pPr>
      <w:bookmarkStart w:id="2" w:name="_Toc155314548"/>
      <w:bookmarkStart w:id="3" w:name="_Toc168082931"/>
      <w:r w:rsidRPr="00734DF5">
        <w:rPr>
          <w:rFonts w:ascii="Times New Roman" w:hAnsi="Times New Roman" w:cs="Times New Roman"/>
          <w:b/>
          <w:bCs/>
          <w:color w:val="auto"/>
          <w:sz w:val="40"/>
          <w:szCs w:val="40"/>
        </w:rPr>
        <w:t>Declaration</w:t>
      </w:r>
      <w:bookmarkEnd w:id="2"/>
      <w:r w:rsidR="008D3B80">
        <w:rPr>
          <w:rFonts w:ascii="Times New Roman" w:hAnsi="Times New Roman" w:cs="Times New Roman"/>
          <w:b/>
          <w:bCs/>
          <w:color w:val="auto"/>
          <w:sz w:val="40"/>
          <w:szCs w:val="40"/>
        </w:rPr>
        <w:t xml:space="preserve"> of the report</w:t>
      </w:r>
      <w:bookmarkEnd w:id="3"/>
    </w:p>
    <w:p w14:paraId="4ED0B4EA" w14:textId="77777777" w:rsidR="0049037E" w:rsidRPr="0049037E" w:rsidRDefault="0049037E" w:rsidP="0049037E"/>
    <w:p w14:paraId="6929571E" w14:textId="77777777" w:rsidR="009E4329" w:rsidRPr="009E4329" w:rsidRDefault="009E4329" w:rsidP="009E4329"/>
    <w:p w14:paraId="5DFE08C8" w14:textId="6B3E6877" w:rsidR="00C73601" w:rsidRPr="00B02924" w:rsidRDefault="008D3B80" w:rsidP="00734DF5">
      <w:pPr>
        <w:spacing w:after="120" w:line="360" w:lineRule="auto"/>
        <w:ind w:firstLine="720"/>
        <w:jc w:val="both"/>
        <w:rPr>
          <w:sz w:val="26"/>
          <w:szCs w:val="26"/>
        </w:rPr>
      </w:pPr>
      <w:r>
        <w:rPr>
          <w:sz w:val="26"/>
          <w:szCs w:val="26"/>
        </w:rPr>
        <w:t>I’m</w:t>
      </w:r>
      <w:r w:rsidR="00C73601" w:rsidRPr="00B02924">
        <w:rPr>
          <w:sz w:val="26"/>
          <w:szCs w:val="26"/>
        </w:rPr>
        <w:t xml:space="preserve"> hereby declare that this </w:t>
      </w:r>
      <w:r>
        <w:rPr>
          <w:sz w:val="26"/>
          <w:szCs w:val="26"/>
        </w:rPr>
        <w:t>report</w:t>
      </w:r>
      <w:r w:rsidR="00C73601" w:rsidRPr="00B02924">
        <w:rPr>
          <w:sz w:val="26"/>
          <w:szCs w:val="26"/>
        </w:rPr>
        <w:t xml:space="preserve"> has been entirely written by </w:t>
      </w:r>
      <w:r>
        <w:rPr>
          <w:sz w:val="26"/>
          <w:szCs w:val="26"/>
        </w:rPr>
        <w:t>me</w:t>
      </w:r>
      <w:r w:rsidR="00C73601" w:rsidRPr="00B02924">
        <w:rPr>
          <w:sz w:val="26"/>
          <w:szCs w:val="26"/>
        </w:rPr>
        <w:t xml:space="preserve"> and is based on accurate and comprehensive research, analysis, and discussion. All reference materials used in this thesis are listed in the reference list.</w:t>
      </w:r>
    </w:p>
    <w:p w14:paraId="27195615" w14:textId="64305F7B" w:rsidR="00C73601" w:rsidRPr="00A55474" w:rsidRDefault="0084519A" w:rsidP="00734DF5">
      <w:pPr>
        <w:spacing w:after="120" w:line="360" w:lineRule="auto"/>
        <w:ind w:firstLine="720"/>
        <w:jc w:val="both"/>
        <w:rPr>
          <w:sz w:val="26"/>
          <w:szCs w:val="26"/>
        </w:rPr>
      </w:pPr>
      <w:r>
        <w:rPr>
          <w:sz w:val="26"/>
          <w:szCs w:val="26"/>
        </w:rPr>
        <w:t>Furthermore</w:t>
      </w:r>
      <w:r w:rsidR="00C73601" w:rsidRPr="0028147F">
        <w:rPr>
          <w:sz w:val="26"/>
          <w:szCs w:val="26"/>
        </w:rPr>
        <w:t xml:space="preserve">, </w:t>
      </w:r>
      <w:r w:rsidR="008D3B80">
        <w:rPr>
          <w:sz w:val="26"/>
          <w:szCs w:val="26"/>
        </w:rPr>
        <w:t>I’m</w:t>
      </w:r>
      <w:r w:rsidR="00C73601" w:rsidRPr="0028147F">
        <w:rPr>
          <w:sz w:val="26"/>
          <w:szCs w:val="26"/>
        </w:rPr>
        <w:t xml:space="preserve"> declare that this </w:t>
      </w:r>
      <w:r w:rsidR="008D3B80">
        <w:rPr>
          <w:sz w:val="26"/>
          <w:szCs w:val="26"/>
        </w:rPr>
        <w:t>report</w:t>
      </w:r>
      <w:r w:rsidR="00C73601" w:rsidRPr="0028147F">
        <w:rPr>
          <w:sz w:val="26"/>
          <w:szCs w:val="26"/>
        </w:rPr>
        <w:t xml:space="preserve"> has not been plagiarized or copied from any other sources without proper citation. </w:t>
      </w:r>
      <w:r w:rsidR="008D3B80">
        <w:rPr>
          <w:sz w:val="26"/>
          <w:szCs w:val="26"/>
        </w:rPr>
        <w:t>I’m</w:t>
      </w:r>
      <w:r w:rsidR="00C73601" w:rsidRPr="0028147F">
        <w:rPr>
          <w:sz w:val="26"/>
          <w:szCs w:val="26"/>
        </w:rPr>
        <w:t xml:space="preserve"> confirm that</w:t>
      </w:r>
      <w:r w:rsidR="008E2D61" w:rsidRPr="0028147F">
        <w:rPr>
          <w:sz w:val="26"/>
          <w:szCs w:val="26"/>
        </w:rPr>
        <w:t xml:space="preserve"> the</w:t>
      </w:r>
      <w:r w:rsidR="00C73601" w:rsidRPr="0028147F">
        <w:rPr>
          <w:sz w:val="26"/>
          <w:szCs w:val="26"/>
        </w:rPr>
        <w:t xml:space="preserve"> project is an independent research work of</w:t>
      </w:r>
      <w:r w:rsidR="00743210">
        <w:rPr>
          <w:sz w:val="26"/>
          <w:szCs w:val="26"/>
        </w:rPr>
        <w:t xml:space="preserve"> </w:t>
      </w:r>
      <w:r w:rsidR="00D73A30" w:rsidRPr="00A55474">
        <w:rPr>
          <w:sz w:val="26"/>
          <w:szCs w:val="26"/>
        </w:rPr>
        <w:t>ours</w:t>
      </w:r>
      <w:r w:rsidR="00C73601" w:rsidRPr="00A55474">
        <w:rPr>
          <w:sz w:val="26"/>
          <w:szCs w:val="26"/>
        </w:rPr>
        <w:t>.</w:t>
      </w:r>
    </w:p>
    <w:p w14:paraId="60DA79E3" w14:textId="6A0F746B" w:rsidR="00C73601" w:rsidRPr="00A55474" w:rsidRDefault="00C73601" w:rsidP="00734DF5">
      <w:pPr>
        <w:spacing w:after="120" w:line="360" w:lineRule="auto"/>
        <w:ind w:firstLine="720"/>
        <w:jc w:val="both"/>
        <w:rPr>
          <w:sz w:val="26"/>
          <w:szCs w:val="26"/>
        </w:rPr>
      </w:pPr>
      <w:r w:rsidRPr="00A55474">
        <w:rPr>
          <w:sz w:val="26"/>
          <w:szCs w:val="26"/>
        </w:rPr>
        <w:t xml:space="preserve">If any violation related to the truthfulness of this declaration is found, </w:t>
      </w:r>
      <w:proofErr w:type="spellStart"/>
      <w:r w:rsidR="008D3B80">
        <w:rPr>
          <w:sz w:val="26"/>
          <w:szCs w:val="26"/>
        </w:rPr>
        <w:t>i</w:t>
      </w:r>
      <w:proofErr w:type="spellEnd"/>
      <w:r w:rsidRPr="00A55474">
        <w:rPr>
          <w:sz w:val="26"/>
          <w:szCs w:val="26"/>
        </w:rPr>
        <w:t xml:space="preserve"> will take full responsibility for the legal and criminal consequences that may arise.</w:t>
      </w:r>
    </w:p>
    <w:p w14:paraId="3882D328" w14:textId="77777777" w:rsidR="00C73601" w:rsidRPr="00BD2280" w:rsidRDefault="00C73601" w:rsidP="00734DF5">
      <w:pPr>
        <w:spacing w:after="120" w:line="360" w:lineRule="auto"/>
        <w:ind w:firstLine="720"/>
        <w:jc w:val="both"/>
        <w:rPr>
          <w:sz w:val="26"/>
          <w:szCs w:val="26"/>
        </w:rPr>
      </w:pPr>
    </w:p>
    <w:p w14:paraId="143ADA1A" w14:textId="77777777" w:rsidR="00C73601" w:rsidRDefault="00C73601" w:rsidP="00734DF5">
      <w:pPr>
        <w:spacing w:after="120" w:line="360" w:lineRule="auto"/>
        <w:ind w:firstLine="720"/>
        <w:jc w:val="both"/>
        <w:rPr>
          <w:sz w:val="26"/>
          <w:szCs w:val="26"/>
        </w:rPr>
      </w:pPr>
      <w:r w:rsidRPr="00B02924">
        <w:rPr>
          <w:sz w:val="26"/>
          <w:szCs w:val="26"/>
        </w:rPr>
        <w:t>Sincerely,</w:t>
      </w:r>
    </w:p>
    <w:p w14:paraId="7C1761D5" w14:textId="387BAFA1" w:rsidR="008D3B80" w:rsidRPr="00B02924" w:rsidRDefault="008D3B80" w:rsidP="00734DF5">
      <w:pPr>
        <w:spacing w:after="120" w:line="360" w:lineRule="auto"/>
        <w:ind w:firstLine="720"/>
        <w:jc w:val="both"/>
        <w:rPr>
          <w:sz w:val="26"/>
          <w:szCs w:val="26"/>
        </w:rPr>
      </w:pPr>
      <w:r>
        <w:rPr>
          <w:sz w:val="26"/>
          <w:szCs w:val="26"/>
        </w:rPr>
        <w:t>Nguyễn Hoàng Duy</w:t>
      </w:r>
    </w:p>
    <w:p w14:paraId="2A8F75A3" w14:textId="77777777" w:rsidR="00743210" w:rsidRDefault="00743210">
      <w:pPr>
        <w:spacing w:after="160" w:line="259" w:lineRule="auto"/>
        <w:rPr>
          <w:sz w:val="26"/>
          <w:szCs w:val="26"/>
        </w:rPr>
      </w:pPr>
      <w:r>
        <w:rPr>
          <w:sz w:val="26"/>
          <w:szCs w:val="26"/>
        </w:rPr>
        <w:br w:type="page"/>
      </w:r>
    </w:p>
    <w:p w14:paraId="28A33F6A" w14:textId="04B9142D" w:rsidR="00CF1CF9" w:rsidRPr="001E4D49" w:rsidRDefault="00CF1CF9" w:rsidP="00BD2280">
      <w:pPr>
        <w:spacing w:after="120" w:line="360" w:lineRule="auto"/>
        <w:rPr>
          <w:sz w:val="36"/>
          <w:szCs w:val="36"/>
        </w:rPr>
      </w:pPr>
      <w:r>
        <w:rPr>
          <w:b/>
          <w:bCs/>
          <w:sz w:val="26"/>
          <w:szCs w:val="26"/>
        </w:rPr>
        <w:lastRenderedPageBreak/>
        <w:t>HUTECH Institute of International Education</w:t>
      </w:r>
    </w:p>
    <w:p w14:paraId="19C48A85" w14:textId="77777777" w:rsidR="00CF1CF9" w:rsidRDefault="00CF1CF9" w:rsidP="00C73601">
      <w:pPr>
        <w:spacing w:line="360" w:lineRule="auto"/>
        <w:jc w:val="center"/>
        <w:rPr>
          <w:b/>
          <w:bCs/>
          <w:sz w:val="28"/>
          <w:szCs w:val="26"/>
        </w:rPr>
      </w:pPr>
    </w:p>
    <w:p w14:paraId="2402CEF5" w14:textId="611CB84D" w:rsidR="00CF1CF9" w:rsidRPr="0084519A" w:rsidRDefault="00CF1CF9" w:rsidP="00734DF5">
      <w:pPr>
        <w:pStyle w:val="u1"/>
        <w:jc w:val="center"/>
        <w:rPr>
          <w:b/>
          <w:bCs/>
          <w:sz w:val="40"/>
          <w:szCs w:val="40"/>
        </w:rPr>
      </w:pPr>
      <w:bookmarkStart w:id="4" w:name="_Toc155314549"/>
      <w:bookmarkStart w:id="5" w:name="_Toc168082932"/>
      <w:r w:rsidRPr="00734DF5">
        <w:rPr>
          <w:rFonts w:ascii="Times New Roman" w:hAnsi="Times New Roman" w:cs="Times New Roman"/>
          <w:b/>
          <w:bCs/>
          <w:color w:val="auto"/>
          <w:sz w:val="40"/>
          <w:szCs w:val="40"/>
        </w:rPr>
        <w:t>REGISTRATION FORM</w:t>
      </w:r>
      <w:bookmarkEnd w:id="4"/>
      <w:bookmarkEnd w:id="5"/>
    </w:p>
    <w:p w14:paraId="1ACA6127" w14:textId="06A71D05" w:rsidR="00CF1CF9" w:rsidRPr="0084519A" w:rsidRDefault="00185E74" w:rsidP="00734DF5">
      <w:pPr>
        <w:jc w:val="center"/>
        <w:rPr>
          <w:b/>
          <w:bCs/>
          <w:sz w:val="40"/>
          <w:szCs w:val="40"/>
        </w:rPr>
      </w:pPr>
      <w:bookmarkStart w:id="6" w:name="_Toc155314550"/>
      <w:r>
        <w:rPr>
          <w:b/>
          <w:bCs/>
          <w:sz w:val="40"/>
          <w:szCs w:val="40"/>
        </w:rPr>
        <w:t>GRADUATION</w:t>
      </w:r>
      <w:r w:rsidR="00CF1CF9" w:rsidRPr="00734DF5">
        <w:rPr>
          <w:rFonts w:eastAsiaTheme="majorEastAsia"/>
          <w:b/>
          <w:bCs/>
          <w:sz w:val="40"/>
          <w:szCs w:val="40"/>
        </w:rPr>
        <w:t xml:space="preserve"> PROJECT</w:t>
      </w:r>
      <w:bookmarkEnd w:id="6"/>
    </w:p>
    <w:p w14:paraId="60FDC7F8" w14:textId="77777777" w:rsidR="00CF1CF9" w:rsidRDefault="00CF1CF9" w:rsidP="00C73601">
      <w:pPr>
        <w:spacing w:line="360" w:lineRule="auto"/>
        <w:rPr>
          <w:b/>
          <w:bCs/>
          <w:sz w:val="26"/>
          <w:szCs w:val="26"/>
        </w:rPr>
      </w:pPr>
    </w:p>
    <w:p w14:paraId="02ED54C8" w14:textId="77777777" w:rsidR="00CF1CF9" w:rsidRPr="00FE055A" w:rsidRDefault="00CF1CF9" w:rsidP="00C73601">
      <w:pPr>
        <w:spacing w:line="360" w:lineRule="auto"/>
        <w:jc w:val="center"/>
        <w:rPr>
          <w:bCs/>
          <w:i/>
          <w:sz w:val="26"/>
          <w:szCs w:val="26"/>
        </w:rPr>
      </w:pPr>
      <w:r>
        <w:rPr>
          <w:bCs/>
          <w:i/>
          <w:sz w:val="26"/>
          <w:szCs w:val="26"/>
        </w:rPr>
        <w:t>Program</w:t>
      </w:r>
      <w:r w:rsidRPr="00FE055A">
        <w:rPr>
          <w:bCs/>
          <w:i/>
          <w:sz w:val="26"/>
          <w:szCs w:val="26"/>
        </w:rPr>
        <w:t xml:space="preserve">: </w:t>
      </w:r>
      <w:r>
        <w:rPr>
          <w:bCs/>
          <w:i/>
          <w:sz w:val="26"/>
          <w:szCs w:val="26"/>
        </w:rPr>
        <w:t>International Standard Program</w:t>
      </w:r>
    </w:p>
    <w:p w14:paraId="7E333CFF" w14:textId="77777777" w:rsidR="00CF1CF9" w:rsidRDefault="00CF1CF9" w:rsidP="00BD2280">
      <w:pPr>
        <w:spacing w:line="360" w:lineRule="auto"/>
        <w:rPr>
          <w:b/>
          <w:bCs/>
          <w:sz w:val="26"/>
          <w:szCs w:val="26"/>
        </w:rPr>
      </w:pPr>
    </w:p>
    <w:p w14:paraId="0EB80517" w14:textId="05609F8C" w:rsidR="00CF1CF9" w:rsidRPr="00680EEA" w:rsidRDefault="00CF1CF9" w:rsidP="00680EEA">
      <w:pPr>
        <w:pStyle w:val="oancuaDanhsach"/>
        <w:numPr>
          <w:ilvl w:val="0"/>
          <w:numId w:val="45"/>
        </w:numPr>
        <w:tabs>
          <w:tab w:val="right" w:leader="dot" w:pos="9356"/>
        </w:tabs>
        <w:spacing w:line="360" w:lineRule="auto"/>
        <w:jc w:val="both"/>
        <w:rPr>
          <w:bCs/>
          <w:sz w:val="26"/>
          <w:szCs w:val="26"/>
        </w:rPr>
      </w:pPr>
      <w:r w:rsidRPr="00680EEA">
        <w:rPr>
          <w:b/>
          <w:bCs/>
          <w:sz w:val="26"/>
          <w:szCs w:val="26"/>
        </w:rPr>
        <w:t>Name of student/ group</w:t>
      </w:r>
      <w:r w:rsidRPr="00680EEA">
        <w:rPr>
          <w:bCs/>
          <w:sz w:val="26"/>
          <w:szCs w:val="26"/>
        </w:rPr>
        <w:t xml:space="preserve"> Number of members in grou</w:t>
      </w:r>
      <w:r w:rsidR="008D3C36" w:rsidRPr="00680EEA">
        <w:rPr>
          <w:bCs/>
          <w:sz w:val="26"/>
          <w:szCs w:val="26"/>
        </w:rPr>
        <w:t>p</w:t>
      </w:r>
      <w:r w:rsidRPr="00680EEA">
        <w:rPr>
          <w:bCs/>
          <w:sz w:val="26"/>
          <w:szCs w:val="26"/>
        </w:rPr>
        <w:t xml:space="preserve">: </w:t>
      </w:r>
      <w:r w:rsidR="00680EEA" w:rsidRPr="00680EEA">
        <w:rPr>
          <w:bCs/>
          <w:sz w:val="26"/>
          <w:szCs w:val="26"/>
        </w:rPr>
        <w:t>1</w:t>
      </w:r>
    </w:p>
    <w:p w14:paraId="7C13CB45" w14:textId="7BD9C147" w:rsidR="00CF1CF9" w:rsidRPr="00680EEA" w:rsidRDefault="00680EEA" w:rsidP="00680EEA">
      <w:pPr>
        <w:pStyle w:val="oancuaDanhsach"/>
        <w:numPr>
          <w:ilvl w:val="0"/>
          <w:numId w:val="2"/>
        </w:numPr>
        <w:tabs>
          <w:tab w:val="left" w:leader="dot" w:pos="4920"/>
          <w:tab w:val="right" w:leader="dot" w:pos="9356"/>
        </w:tabs>
        <w:spacing w:line="360" w:lineRule="auto"/>
        <w:jc w:val="both"/>
        <w:rPr>
          <w:bCs/>
          <w:sz w:val="26"/>
          <w:szCs w:val="26"/>
        </w:rPr>
      </w:pPr>
      <w:r>
        <w:rPr>
          <w:bCs/>
          <w:sz w:val="26"/>
          <w:szCs w:val="26"/>
        </w:rPr>
        <w:t xml:space="preserve"> </w:t>
      </w:r>
      <w:r w:rsidR="00C67838" w:rsidRPr="00680EEA">
        <w:rPr>
          <w:bCs/>
          <w:sz w:val="26"/>
          <w:szCs w:val="26"/>
        </w:rPr>
        <w:t>Nguyễn Hoàng Duy</w:t>
      </w:r>
      <w:r w:rsidR="00C67838" w:rsidRPr="00680EEA">
        <w:rPr>
          <w:bCs/>
          <w:sz w:val="26"/>
          <w:szCs w:val="26"/>
        </w:rPr>
        <w:tab/>
      </w:r>
      <w:r w:rsidR="00CF1CF9" w:rsidRPr="00680EEA">
        <w:rPr>
          <w:bCs/>
          <w:sz w:val="26"/>
          <w:szCs w:val="26"/>
        </w:rPr>
        <w:t xml:space="preserve">ID: </w:t>
      </w:r>
      <w:r w:rsidR="00F37937" w:rsidRPr="00680EEA">
        <w:rPr>
          <w:bCs/>
          <w:sz w:val="26"/>
          <w:szCs w:val="26"/>
        </w:rPr>
        <w:t>2082000116…</w:t>
      </w:r>
      <w:r w:rsidR="00C67838" w:rsidRPr="00680EEA">
        <w:rPr>
          <w:bCs/>
          <w:sz w:val="26"/>
          <w:szCs w:val="26"/>
        </w:rPr>
        <w:t xml:space="preserve">  </w:t>
      </w:r>
      <w:r w:rsidR="00CF1CF9" w:rsidRPr="00680EEA">
        <w:rPr>
          <w:bCs/>
          <w:sz w:val="26"/>
          <w:szCs w:val="26"/>
        </w:rPr>
        <w:t xml:space="preserve">Class: </w:t>
      </w:r>
      <w:r w:rsidR="00C67838" w:rsidRPr="00680EEA">
        <w:rPr>
          <w:bCs/>
          <w:sz w:val="26"/>
          <w:szCs w:val="26"/>
        </w:rPr>
        <w:t>20DTHQB1</w:t>
      </w:r>
    </w:p>
    <w:p w14:paraId="6638AE92" w14:textId="42FCEAB3" w:rsidR="00CF1CF9" w:rsidRDefault="00CF1CF9" w:rsidP="00C73601">
      <w:pPr>
        <w:tabs>
          <w:tab w:val="left" w:pos="2040"/>
          <w:tab w:val="right" w:leader="dot" w:pos="9356"/>
        </w:tabs>
        <w:spacing w:line="360" w:lineRule="auto"/>
        <w:ind w:left="357"/>
        <w:jc w:val="both"/>
        <w:rPr>
          <w:bCs/>
          <w:sz w:val="26"/>
          <w:szCs w:val="26"/>
        </w:rPr>
      </w:pPr>
      <w:r>
        <w:rPr>
          <w:bCs/>
          <w:sz w:val="26"/>
          <w:szCs w:val="26"/>
        </w:rPr>
        <w:t>Subject</w:t>
      </w:r>
      <w:r>
        <w:rPr>
          <w:bCs/>
          <w:sz w:val="26"/>
          <w:szCs w:val="26"/>
        </w:rPr>
        <w:tab/>
        <w:t xml:space="preserve">: </w:t>
      </w:r>
      <w:r w:rsidR="00680EEA">
        <w:rPr>
          <w:bCs/>
          <w:sz w:val="26"/>
          <w:szCs w:val="26"/>
        </w:rPr>
        <w:t>Graduation</w:t>
      </w:r>
      <w:r w:rsidR="00C67838" w:rsidRPr="00C67838">
        <w:rPr>
          <w:bCs/>
          <w:sz w:val="26"/>
          <w:szCs w:val="26"/>
        </w:rPr>
        <w:t xml:space="preserve"> Project</w:t>
      </w:r>
      <w:r>
        <w:rPr>
          <w:bCs/>
          <w:sz w:val="26"/>
          <w:szCs w:val="26"/>
        </w:rPr>
        <w:tab/>
      </w:r>
    </w:p>
    <w:p w14:paraId="278E087B" w14:textId="4A0F3386" w:rsidR="00CF1CF9" w:rsidRDefault="00185E74" w:rsidP="00C73601">
      <w:pPr>
        <w:tabs>
          <w:tab w:val="left" w:pos="2040"/>
          <w:tab w:val="right" w:leader="dot" w:pos="9356"/>
        </w:tabs>
        <w:spacing w:line="360" w:lineRule="auto"/>
        <w:ind w:left="360"/>
        <w:jc w:val="both"/>
        <w:rPr>
          <w:bCs/>
          <w:sz w:val="26"/>
          <w:szCs w:val="26"/>
        </w:rPr>
      </w:pPr>
      <w:r w:rsidRPr="00185E74">
        <w:rPr>
          <w:bCs/>
          <w:sz w:val="26"/>
          <w:szCs w:val="26"/>
        </w:rPr>
        <w:t>Specialty</w:t>
      </w:r>
      <w:r w:rsidR="00CF1CF9">
        <w:rPr>
          <w:bCs/>
          <w:sz w:val="26"/>
          <w:szCs w:val="26"/>
        </w:rPr>
        <w:tab/>
        <w:t xml:space="preserve">: </w:t>
      </w:r>
      <w:r w:rsidR="00C67838">
        <w:rPr>
          <w:bCs/>
          <w:sz w:val="26"/>
          <w:szCs w:val="26"/>
        </w:rPr>
        <w:t>Information Technology</w:t>
      </w:r>
      <w:r w:rsidR="00CF1CF9">
        <w:rPr>
          <w:bCs/>
          <w:sz w:val="26"/>
          <w:szCs w:val="26"/>
        </w:rPr>
        <w:tab/>
      </w:r>
    </w:p>
    <w:p w14:paraId="0EE830AD" w14:textId="422715AE" w:rsidR="00CF1CF9" w:rsidRPr="00680EEA" w:rsidRDefault="00CF1CF9" w:rsidP="00680EEA">
      <w:pPr>
        <w:pStyle w:val="oancuaDanhsach"/>
        <w:numPr>
          <w:ilvl w:val="0"/>
          <w:numId w:val="45"/>
        </w:numPr>
        <w:tabs>
          <w:tab w:val="left" w:pos="2040"/>
          <w:tab w:val="right" w:leader="dot" w:pos="9356"/>
        </w:tabs>
        <w:spacing w:line="360" w:lineRule="auto"/>
        <w:jc w:val="both"/>
        <w:rPr>
          <w:bCs/>
          <w:sz w:val="26"/>
          <w:szCs w:val="26"/>
        </w:rPr>
      </w:pPr>
      <w:r w:rsidRPr="00680EEA">
        <w:rPr>
          <w:b/>
          <w:bCs/>
          <w:sz w:val="26"/>
          <w:szCs w:val="26"/>
        </w:rPr>
        <w:t>Supervisor/Mentor</w:t>
      </w:r>
      <w:r w:rsidRPr="00680EEA">
        <w:rPr>
          <w:bCs/>
          <w:sz w:val="26"/>
          <w:szCs w:val="26"/>
        </w:rPr>
        <w:t>:</w:t>
      </w:r>
      <w:r w:rsidR="00C67838" w:rsidRPr="00680EEA">
        <w:rPr>
          <w:bCs/>
          <w:sz w:val="26"/>
          <w:szCs w:val="26"/>
        </w:rPr>
        <w:t xml:space="preserve"> Bùi Mạnh </w:t>
      </w:r>
      <w:proofErr w:type="spellStart"/>
      <w:r w:rsidR="00C67838" w:rsidRPr="00680EEA">
        <w:rPr>
          <w:bCs/>
          <w:sz w:val="26"/>
          <w:szCs w:val="26"/>
        </w:rPr>
        <w:t>Toàn</w:t>
      </w:r>
      <w:proofErr w:type="spellEnd"/>
      <w:r w:rsidRPr="00680EEA">
        <w:rPr>
          <w:bCs/>
          <w:sz w:val="26"/>
          <w:szCs w:val="26"/>
        </w:rPr>
        <w:t xml:space="preserve"> </w:t>
      </w:r>
      <w:r w:rsidRPr="00680EEA">
        <w:rPr>
          <w:bCs/>
          <w:sz w:val="26"/>
          <w:szCs w:val="26"/>
        </w:rPr>
        <w:tab/>
      </w:r>
    </w:p>
    <w:p w14:paraId="7CA01617" w14:textId="43FFC50C" w:rsidR="00CF1CF9" w:rsidRPr="00680EEA" w:rsidRDefault="00CF1CF9" w:rsidP="00680EEA">
      <w:pPr>
        <w:pStyle w:val="oancuaDanhsach"/>
        <w:numPr>
          <w:ilvl w:val="0"/>
          <w:numId w:val="45"/>
        </w:numPr>
        <w:tabs>
          <w:tab w:val="right" w:leader="dot" w:pos="9356"/>
        </w:tabs>
        <w:spacing w:line="360" w:lineRule="auto"/>
        <w:jc w:val="both"/>
        <w:rPr>
          <w:bCs/>
          <w:sz w:val="26"/>
          <w:szCs w:val="26"/>
        </w:rPr>
      </w:pPr>
      <w:r w:rsidRPr="00680EEA">
        <w:rPr>
          <w:b/>
          <w:bCs/>
          <w:sz w:val="26"/>
          <w:szCs w:val="26"/>
        </w:rPr>
        <w:t xml:space="preserve">Registered </w:t>
      </w:r>
      <w:r w:rsidR="00680EEA">
        <w:rPr>
          <w:b/>
          <w:bCs/>
          <w:sz w:val="26"/>
          <w:szCs w:val="26"/>
        </w:rPr>
        <w:t>topic</w:t>
      </w:r>
      <w:r w:rsidR="008D3977" w:rsidRPr="00680EEA">
        <w:rPr>
          <w:bCs/>
          <w:sz w:val="26"/>
          <w:szCs w:val="26"/>
        </w:rPr>
        <w:t>:</w:t>
      </w:r>
      <w:r w:rsidRPr="00680EEA">
        <w:rPr>
          <w:bCs/>
          <w:sz w:val="26"/>
          <w:szCs w:val="26"/>
        </w:rPr>
        <w:t xml:space="preserve"> </w:t>
      </w:r>
      <w:r w:rsidR="00680EEA">
        <w:rPr>
          <w:bCs/>
          <w:sz w:val="26"/>
          <w:szCs w:val="26"/>
        </w:rPr>
        <w:t xml:space="preserve">News Website </w:t>
      </w:r>
      <w:r w:rsidR="00185E74">
        <w:rPr>
          <w:bCs/>
          <w:sz w:val="26"/>
          <w:szCs w:val="26"/>
        </w:rPr>
        <w:t>for</w:t>
      </w:r>
      <w:r w:rsidR="00680EEA">
        <w:rPr>
          <w:bCs/>
          <w:sz w:val="26"/>
          <w:szCs w:val="26"/>
        </w:rPr>
        <w:t xml:space="preserve"> G37 General Hospital</w:t>
      </w:r>
      <w:r w:rsidRPr="00680EEA">
        <w:rPr>
          <w:bCs/>
          <w:sz w:val="26"/>
          <w:szCs w:val="26"/>
        </w:rPr>
        <w:tab/>
      </w:r>
    </w:p>
    <w:p w14:paraId="247C67DE" w14:textId="77777777" w:rsidR="00CF1CF9" w:rsidRDefault="00CF1CF9" w:rsidP="00C73601">
      <w:pPr>
        <w:tabs>
          <w:tab w:val="right" w:leader="dot" w:pos="9356"/>
        </w:tabs>
        <w:spacing w:line="360" w:lineRule="auto"/>
        <w:ind w:left="357"/>
        <w:jc w:val="both"/>
        <w:rPr>
          <w:bCs/>
          <w:sz w:val="26"/>
          <w:szCs w:val="26"/>
        </w:rPr>
      </w:pPr>
      <w:r>
        <w:rPr>
          <w:bCs/>
          <w:sz w:val="26"/>
          <w:szCs w:val="26"/>
        </w:rPr>
        <w:tab/>
      </w:r>
    </w:p>
    <w:p w14:paraId="2E1A38C4" w14:textId="137C0C72" w:rsidR="00CF1CF9" w:rsidRDefault="00CF1CF9" w:rsidP="00D033AF">
      <w:pPr>
        <w:tabs>
          <w:tab w:val="right" w:leader="dot" w:pos="9356"/>
        </w:tabs>
        <w:spacing w:line="360" w:lineRule="auto"/>
        <w:ind w:left="357"/>
        <w:jc w:val="both"/>
        <w:rPr>
          <w:bCs/>
          <w:sz w:val="26"/>
          <w:szCs w:val="26"/>
        </w:rPr>
      </w:pPr>
      <w:r>
        <w:rPr>
          <w:bCs/>
          <w:sz w:val="26"/>
          <w:szCs w:val="26"/>
        </w:rPr>
        <w:tab/>
      </w:r>
    </w:p>
    <w:p w14:paraId="10B54DA0" w14:textId="77777777" w:rsidR="00185E74" w:rsidRDefault="00185E74" w:rsidP="00D033AF">
      <w:pPr>
        <w:tabs>
          <w:tab w:val="right" w:leader="dot" w:pos="9356"/>
        </w:tabs>
        <w:spacing w:line="360" w:lineRule="auto"/>
        <w:ind w:left="357"/>
        <w:jc w:val="both"/>
        <w:rPr>
          <w:bCs/>
          <w:sz w:val="26"/>
          <w:szCs w:val="26"/>
        </w:rPr>
      </w:pPr>
    </w:p>
    <w:p w14:paraId="166FBEF5" w14:textId="77777777" w:rsidR="00185E74" w:rsidRDefault="00185E74" w:rsidP="00185E74">
      <w:pPr>
        <w:tabs>
          <w:tab w:val="right" w:leader="dot" w:pos="9356"/>
        </w:tabs>
        <w:spacing w:line="360" w:lineRule="auto"/>
        <w:ind w:left="357"/>
        <w:jc w:val="both"/>
        <w:rPr>
          <w:bCs/>
          <w:sz w:val="26"/>
          <w:szCs w:val="26"/>
        </w:rPr>
      </w:pPr>
      <w:r>
        <w:rPr>
          <w:bCs/>
          <w:sz w:val="26"/>
          <w:szCs w:val="26"/>
        </w:rPr>
        <w:t>Students</w:t>
      </w:r>
      <w:r w:rsidRPr="004379FF">
        <w:rPr>
          <w:bCs/>
          <w:sz w:val="26"/>
          <w:szCs w:val="26"/>
        </w:rPr>
        <w:t xml:space="preserve"> understood the </w:t>
      </w:r>
      <w:r>
        <w:rPr>
          <w:bCs/>
          <w:sz w:val="26"/>
          <w:szCs w:val="26"/>
        </w:rPr>
        <w:t xml:space="preserve">thesis’s </w:t>
      </w:r>
      <w:r w:rsidRPr="004379FF">
        <w:rPr>
          <w:bCs/>
          <w:sz w:val="26"/>
          <w:szCs w:val="26"/>
        </w:rPr>
        <w:t>requireme</w:t>
      </w:r>
      <w:r>
        <w:rPr>
          <w:bCs/>
          <w:sz w:val="26"/>
          <w:szCs w:val="26"/>
        </w:rPr>
        <w:t>nts and commit to implement the project</w:t>
      </w:r>
      <w:r w:rsidRPr="004379FF">
        <w:rPr>
          <w:bCs/>
          <w:sz w:val="26"/>
          <w:szCs w:val="26"/>
        </w:rPr>
        <w:t xml:space="preserve"> in accord</w:t>
      </w:r>
      <w:r>
        <w:rPr>
          <w:bCs/>
          <w:sz w:val="26"/>
          <w:szCs w:val="26"/>
        </w:rPr>
        <w:t>ance with schedule and meet the deadline</w:t>
      </w:r>
      <w:r w:rsidRPr="004379FF">
        <w:rPr>
          <w:bCs/>
          <w:sz w:val="26"/>
          <w:szCs w:val="26"/>
        </w:rPr>
        <w:t>.</w:t>
      </w:r>
    </w:p>
    <w:p w14:paraId="0FB5B39E" w14:textId="77777777" w:rsidR="00CF1CF9" w:rsidRPr="00377420" w:rsidRDefault="00CF1CF9" w:rsidP="00C73601">
      <w:pPr>
        <w:tabs>
          <w:tab w:val="right" w:leader="dot" w:pos="9356"/>
        </w:tabs>
        <w:spacing w:line="360" w:lineRule="auto"/>
        <w:ind w:left="360"/>
        <w:jc w:val="both"/>
        <w:rPr>
          <w:bCs/>
          <w:sz w:val="26"/>
          <w:szCs w:val="26"/>
        </w:rPr>
      </w:pPr>
    </w:p>
    <w:tbl>
      <w:tblPr>
        <w:tblW w:w="0" w:type="auto"/>
        <w:tblLook w:val="01E0" w:firstRow="1" w:lastRow="1" w:firstColumn="1" w:lastColumn="1" w:noHBand="0" w:noVBand="0"/>
      </w:tblPr>
      <w:tblGrid>
        <w:gridCol w:w="3960"/>
        <w:gridCol w:w="5110"/>
      </w:tblGrid>
      <w:tr w:rsidR="00185E74" w14:paraId="614F5ADE" w14:textId="77777777" w:rsidTr="00185E74">
        <w:tc>
          <w:tcPr>
            <w:tcW w:w="3960" w:type="dxa"/>
            <w:shd w:val="clear" w:color="auto" w:fill="auto"/>
          </w:tcPr>
          <w:p w14:paraId="06D88E31" w14:textId="77777777" w:rsidR="00185E74" w:rsidRPr="00B50CF8" w:rsidRDefault="00185E74" w:rsidP="00185E74">
            <w:pPr>
              <w:tabs>
                <w:tab w:val="right" w:leader="dot" w:pos="9356"/>
              </w:tabs>
              <w:jc w:val="center"/>
              <w:rPr>
                <w:b/>
              </w:rPr>
            </w:pPr>
          </w:p>
          <w:p w14:paraId="48B86733" w14:textId="3CD39EA8" w:rsidR="00185E74" w:rsidRDefault="00185E74" w:rsidP="00185E74">
            <w:pPr>
              <w:tabs>
                <w:tab w:val="right" w:leader="dot" w:pos="9356"/>
              </w:tabs>
              <w:spacing w:line="360" w:lineRule="auto"/>
              <w:jc w:val="center"/>
            </w:pPr>
            <w:r w:rsidRPr="00B50CF8">
              <w:rPr>
                <w:b/>
              </w:rPr>
              <w:t>Supervisor (Lecturer)</w:t>
            </w:r>
          </w:p>
        </w:tc>
        <w:tc>
          <w:tcPr>
            <w:tcW w:w="5110" w:type="dxa"/>
            <w:shd w:val="clear" w:color="auto" w:fill="auto"/>
          </w:tcPr>
          <w:p w14:paraId="1D7A56FE" w14:textId="77658D1D" w:rsidR="00185E74" w:rsidRPr="00BC2A79" w:rsidRDefault="00185E74" w:rsidP="00185E74">
            <w:pPr>
              <w:tabs>
                <w:tab w:val="right" w:leader="dot" w:pos="9356"/>
              </w:tabs>
              <w:rPr>
                <w:i/>
                <w:sz w:val="26"/>
              </w:rPr>
            </w:pPr>
            <w:r>
              <w:rPr>
                <w:i/>
                <w:sz w:val="26"/>
              </w:rPr>
              <w:t>Ho Chi Minh city,</w:t>
            </w:r>
            <w:r w:rsidRPr="00BC2A79">
              <w:rPr>
                <w:i/>
                <w:sz w:val="26"/>
              </w:rPr>
              <w:t xml:space="preserve"> </w:t>
            </w:r>
            <w:r>
              <w:rPr>
                <w:i/>
                <w:sz w:val="26"/>
              </w:rPr>
              <w:t>…..........................2024</w:t>
            </w:r>
          </w:p>
          <w:p w14:paraId="79681E72" w14:textId="77777777" w:rsidR="00185E74" w:rsidRPr="00BC2A79" w:rsidRDefault="00185E74" w:rsidP="00185E74">
            <w:pPr>
              <w:tabs>
                <w:tab w:val="right" w:leader="dot" w:pos="9356"/>
              </w:tabs>
              <w:jc w:val="center"/>
              <w:rPr>
                <w:b/>
              </w:rPr>
            </w:pPr>
            <w:r>
              <w:rPr>
                <w:b/>
              </w:rPr>
              <w:t>Signature</w:t>
            </w:r>
          </w:p>
          <w:p w14:paraId="2A64E2E4" w14:textId="77777777" w:rsidR="00185E74" w:rsidRPr="00BC2A79" w:rsidRDefault="00185E74" w:rsidP="00185E74">
            <w:pPr>
              <w:tabs>
                <w:tab w:val="right" w:leader="dot" w:pos="9356"/>
              </w:tabs>
              <w:jc w:val="center"/>
              <w:rPr>
                <w:i/>
                <w:sz w:val="26"/>
              </w:rPr>
            </w:pPr>
            <w:r w:rsidRPr="00BC2A79">
              <w:rPr>
                <w:i/>
                <w:sz w:val="26"/>
              </w:rPr>
              <w:t>(</w:t>
            </w:r>
            <w:r>
              <w:rPr>
                <w:i/>
                <w:sz w:val="26"/>
              </w:rPr>
              <w:t>Student’s full name</w:t>
            </w:r>
            <w:r w:rsidRPr="00BC2A79">
              <w:rPr>
                <w:i/>
                <w:sz w:val="26"/>
              </w:rPr>
              <w:t>)</w:t>
            </w:r>
          </w:p>
          <w:p w14:paraId="7B6118D2" w14:textId="77777777" w:rsidR="00185E74" w:rsidRPr="00BC2A79" w:rsidRDefault="00185E74" w:rsidP="00185E74">
            <w:pPr>
              <w:tabs>
                <w:tab w:val="right" w:leader="dot" w:pos="9356"/>
              </w:tabs>
              <w:jc w:val="center"/>
              <w:rPr>
                <w:i/>
                <w:sz w:val="26"/>
              </w:rPr>
            </w:pPr>
          </w:p>
          <w:p w14:paraId="570221E1" w14:textId="77777777" w:rsidR="00185E74" w:rsidRPr="00BC2A79" w:rsidRDefault="00185E74" w:rsidP="00185E74">
            <w:pPr>
              <w:tabs>
                <w:tab w:val="right" w:leader="dot" w:pos="9356"/>
              </w:tabs>
              <w:jc w:val="center"/>
              <w:rPr>
                <w:i/>
                <w:sz w:val="26"/>
              </w:rPr>
            </w:pPr>
          </w:p>
          <w:p w14:paraId="07DA9CAB" w14:textId="77777777" w:rsidR="00185E74" w:rsidRPr="00BC2A79" w:rsidRDefault="00185E74" w:rsidP="00185E74">
            <w:pPr>
              <w:tabs>
                <w:tab w:val="right" w:leader="dot" w:pos="9356"/>
              </w:tabs>
              <w:jc w:val="center"/>
              <w:rPr>
                <w:i/>
                <w:sz w:val="26"/>
              </w:rPr>
            </w:pPr>
          </w:p>
          <w:p w14:paraId="68B8FD1F" w14:textId="77777777" w:rsidR="00185E74" w:rsidRPr="00BC2A79" w:rsidRDefault="00185E74" w:rsidP="00185E74">
            <w:pPr>
              <w:tabs>
                <w:tab w:val="right" w:leader="dot" w:pos="9356"/>
              </w:tabs>
              <w:jc w:val="center"/>
              <w:rPr>
                <w:i/>
                <w:sz w:val="26"/>
              </w:rPr>
            </w:pPr>
          </w:p>
          <w:p w14:paraId="1BD38686" w14:textId="77777777" w:rsidR="00185E74" w:rsidRPr="00BC2A79" w:rsidRDefault="00185E74" w:rsidP="00185E74">
            <w:pPr>
              <w:tabs>
                <w:tab w:val="right" w:leader="dot" w:pos="9356"/>
              </w:tabs>
              <w:jc w:val="center"/>
              <w:rPr>
                <w:i/>
                <w:sz w:val="26"/>
              </w:rPr>
            </w:pPr>
          </w:p>
          <w:p w14:paraId="1CDC8A9D" w14:textId="77777777" w:rsidR="00185E74" w:rsidRPr="00BC2A79" w:rsidRDefault="00185E74" w:rsidP="00185E74">
            <w:pPr>
              <w:tabs>
                <w:tab w:val="right" w:leader="dot" w:pos="9356"/>
              </w:tabs>
              <w:jc w:val="center"/>
              <w:rPr>
                <w:i/>
                <w:sz w:val="26"/>
              </w:rPr>
            </w:pPr>
          </w:p>
          <w:p w14:paraId="271164A8" w14:textId="77777777" w:rsidR="00185E74" w:rsidRPr="00BC2A79" w:rsidRDefault="00185E74" w:rsidP="00185E74">
            <w:pPr>
              <w:tabs>
                <w:tab w:val="right" w:leader="dot" w:pos="9356"/>
              </w:tabs>
              <w:spacing w:line="360" w:lineRule="auto"/>
              <w:rPr>
                <w:b/>
              </w:rPr>
            </w:pPr>
          </w:p>
        </w:tc>
      </w:tr>
    </w:tbl>
    <w:p w14:paraId="4D6DF9CE" w14:textId="77777777" w:rsidR="00466AB1" w:rsidRDefault="00466AB1">
      <w:pPr>
        <w:spacing w:after="160" w:line="259" w:lineRule="auto"/>
        <w:rPr>
          <w:b/>
          <w:bCs/>
          <w:sz w:val="26"/>
          <w:szCs w:val="26"/>
        </w:rPr>
      </w:pPr>
    </w:p>
    <w:p w14:paraId="3AF6327A" w14:textId="77777777" w:rsidR="00466AB1" w:rsidRDefault="00466AB1">
      <w:pPr>
        <w:spacing w:after="160" w:line="259" w:lineRule="auto"/>
        <w:rPr>
          <w:b/>
          <w:bCs/>
          <w:sz w:val="26"/>
          <w:szCs w:val="26"/>
        </w:rPr>
      </w:pPr>
      <w:r>
        <w:rPr>
          <w:b/>
          <w:bCs/>
          <w:sz w:val="26"/>
          <w:szCs w:val="26"/>
        </w:rPr>
        <w:br w:type="page"/>
      </w:r>
    </w:p>
    <w:p w14:paraId="55263BEE" w14:textId="0F15309A" w:rsidR="00C67838" w:rsidRPr="00255991" w:rsidRDefault="00C67838" w:rsidP="00734DF5">
      <w:pPr>
        <w:spacing w:after="160" w:line="259" w:lineRule="auto"/>
        <w:rPr>
          <w:b/>
          <w:bCs/>
          <w:sz w:val="26"/>
          <w:szCs w:val="26"/>
        </w:rPr>
      </w:pPr>
      <w:r>
        <w:rPr>
          <w:b/>
          <w:bCs/>
          <w:sz w:val="26"/>
          <w:szCs w:val="26"/>
        </w:rPr>
        <w:lastRenderedPageBreak/>
        <w:t>HUTECH Institute of International Education</w:t>
      </w:r>
    </w:p>
    <w:p w14:paraId="36D5F7A6" w14:textId="77777777" w:rsidR="00C67838" w:rsidRDefault="00C67838" w:rsidP="00C73601">
      <w:pPr>
        <w:spacing w:line="360" w:lineRule="auto"/>
        <w:jc w:val="center"/>
        <w:rPr>
          <w:b/>
          <w:bCs/>
          <w:sz w:val="28"/>
          <w:szCs w:val="26"/>
        </w:rPr>
      </w:pPr>
    </w:p>
    <w:p w14:paraId="498A5B25" w14:textId="421DAC5B" w:rsidR="00C67838" w:rsidRPr="00734DF5" w:rsidRDefault="00C67838" w:rsidP="00734DF5">
      <w:pPr>
        <w:pStyle w:val="u1"/>
        <w:ind w:left="900" w:right="1150"/>
        <w:jc w:val="center"/>
        <w:rPr>
          <w:sz w:val="40"/>
          <w:szCs w:val="40"/>
        </w:rPr>
      </w:pPr>
      <w:bookmarkStart w:id="7" w:name="_Toc155314551"/>
      <w:bookmarkStart w:id="8" w:name="_Toc168082933"/>
      <w:r w:rsidRPr="00734DF5">
        <w:rPr>
          <w:rFonts w:ascii="Times New Roman" w:hAnsi="Times New Roman" w:cs="Times New Roman"/>
          <w:b/>
          <w:bCs/>
          <w:color w:val="auto"/>
          <w:sz w:val="40"/>
          <w:szCs w:val="40"/>
        </w:rPr>
        <w:t>PROGRESS TRACKING FORM</w:t>
      </w:r>
      <w:r w:rsidR="004B3F5B">
        <w:rPr>
          <w:rFonts w:ascii="Times New Roman" w:hAnsi="Times New Roman" w:cs="Times New Roman"/>
          <w:b/>
          <w:bCs/>
          <w:color w:val="auto"/>
          <w:sz w:val="40"/>
          <w:szCs w:val="40"/>
        </w:rPr>
        <w:t xml:space="preserve"> </w:t>
      </w:r>
      <w:r w:rsidR="004B3F5B" w:rsidRPr="00300A45">
        <w:rPr>
          <w:rFonts w:ascii="Times New Roman" w:hAnsi="Times New Roman" w:cs="Times New Roman"/>
          <w:b/>
          <w:bCs/>
          <w:color w:val="auto"/>
          <w:sz w:val="40"/>
          <w:szCs w:val="40"/>
        </w:rPr>
        <w:t xml:space="preserve">FOR </w:t>
      </w:r>
      <w:r w:rsidR="00185E74">
        <w:rPr>
          <w:rFonts w:ascii="Times New Roman" w:hAnsi="Times New Roman" w:cs="Times New Roman"/>
          <w:b/>
          <w:bCs/>
          <w:color w:val="auto"/>
          <w:sz w:val="40"/>
          <w:szCs w:val="40"/>
        </w:rPr>
        <w:t>GRADUATION</w:t>
      </w:r>
      <w:r w:rsidR="00BD6F88">
        <w:rPr>
          <w:rFonts w:ascii="Times New Roman" w:hAnsi="Times New Roman" w:cs="Times New Roman"/>
          <w:b/>
          <w:bCs/>
          <w:color w:val="auto"/>
          <w:sz w:val="40"/>
          <w:szCs w:val="40"/>
        </w:rPr>
        <w:t xml:space="preserve"> </w:t>
      </w:r>
      <w:r w:rsidR="004B3F5B" w:rsidRPr="00300A45">
        <w:rPr>
          <w:rFonts w:ascii="Times New Roman" w:hAnsi="Times New Roman" w:cs="Times New Roman"/>
          <w:b/>
          <w:bCs/>
          <w:color w:val="auto"/>
          <w:sz w:val="40"/>
          <w:szCs w:val="40"/>
        </w:rPr>
        <w:t>PROJECT</w:t>
      </w:r>
      <w:bookmarkEnd w:id="7"/>
      <w:bookmarkEnd w:id="8"/>
    </w:p>
    <w:p w14:paraId="72304FDD" w14:textId="77777777" w:rsidR="00C67838" w:rsidRDefault="00C67838" w:rsidP="00C73601">
      <w:pPr>
        <w:spacing w:line="360" w:lineRule="auto"/>
        <w:rPr>
          <w:b/>
          <w:bCs/>
          <w:sz w:val="26"/>
          <w:szCs w:val="26"/>
        </w:rPr>
      </w:pPr>
    </w:p>
    <w:p w14:paraId="4274B6F7" w14:textId="77777777" w:rsidR="00C67838" w:rsidRPr="00FE055A" w:rsidRDefault="00C67838" w:rsidP="00C73601">
      <w:pPr>
        <w:spacing w:line="360" w:lineRule="auto"/>
        <w:jc w:val="center"/>
        <w:rPr>
          <w:bCs/>
          <w:i/>
          <w:sz w:val="26"/>
          <w:szCs w:val="26"/>
        </w:rPr>
      </w:pPr>
      <w:r>
        <w:rPr>
          <w:bCs/>
          <w:i/>
          <w:sz w:val="26"/>
          <w:szCs w:val="26"/>
        </w:rPr>
        <w:t>(Recorded by supervisor</w:t>
      </w:r>
      <w:r w:rsidRPr="00C81171">
        <w:rPr>
          <w:bCs/>
          <w:i/>
          <w:sz w:val="26"/>
          <w:szCs w:val="26"/>
        </w:rPr>
        <w:t xml:space="preserve"> and transfer</w:t>
      </w:r>
      <w:r>
        <w:rPr>
          <w:bCs/>
          <w:i/>
          <w:sz w:val="26"/>
          <w:szCs w:val="26"/>
        </w:rPr>
        <w:t>red</w:t>
      </w:r>
      <w:r w:rsidRPr="00C81171">
        <w:rPr>
          <w:bCs/>
          <w:i/>
          <w:sz w:val="26"/>
          <w:szCs w:val="26"/>
        </w:rPr>
        <w:t xml:space="preserve"> to the students to file with the </w:t>
      </w:r>
      <w:r>
        <w:rPr>
          <w:bCs/>
          <w:i/>
          <w:sz w:val="26"/>
          <w:szCs w:val="26"/>
        </w:rPr>
        <w:t>project at the end)</w:t>
      </w:r>
    </w:p>
    <w:p w14:paraId="129BE7F1" w14:textId="77777777" w:rsidR="00C67838" w:rsidRDefault="00C67838" w:rsidP="00C73601">
      <w:pPr>
        <w:spacing w:line="360" w:lineRule="auto"/>
        <w:jc w:val="center"/>
        <w:rPr>
          <w:b/>
          <w:bCs/>
          <w:sz w:val="26"/>
          <w:szCs w:val="26"/>
        </w:rPr>
      </w:pPr>
    </w:p>
    <w:p w14:paraId="021DC399" w14:textId="72853694" w:rsidR="00C67838" w:rsidRDefault="00185E74" w:rsidP="00C73601">
      <w:pPr>
        <w:numPr>
          <w:ilvl w:val="0"/>
          <w:numId w:val="2"/>
        </w:numPr>
        <w:tabs>
          <w:tab w:val="clear" w:pos="720"/>
          <w:tab w:val="num" w:pos="360"/>
          <w:tab w:val="right" w:leader="dot" w:pos="9356"/>
        </w:tabs>
        <w:spacing w:line="360" w:lineRule="auto"/>
        <w:ind w:left="351" w:hanging="357"/>
        <w:jc w:val="both"/>
        <w:rPr>
          <w:bCs/>
          <w:sz w:val="26"/>
          <w:szCs w:val="26"/>
        </w:rPr>
      </w:pPr>
      <w:r>
        <w:rPr>
          <w:b/>
          <w:bCs/>
          <w:sz w:val="26"/>
          <w:szCs w:val="26"/>
        </w:rPr>
        <w:t>Topic</w:t>
      </w:r>
      <w:r w:rsidR="00C67838">
        <w:rPr>
          <w:bCs/>
          <w:sz w:val="26"/>
          <w:szCs w:val="26"/>
        </w:rPr>
        <w:t xml:space="preserve">: </w:t>
      </w:r>
      <w:r>
        <w:rPr>
          <w:bCs/>
          <w:sz w:val="26"/>
          <w:szCs w:val="26"/>
        </w:rPr>
        <w:t>News Website for G37 General Hospital</w:t>
      </w:r>
      <w:r w:rsidR="00C67838">
        <w:rPr>
          <w:bCs/>
          <w:sz w:val="26"/>
          <w:szCs w:val="26"/>
        </w:rPr>
        <w:tab/>
      </w:r>
    </w:p>
    <w:p w14:paraId="4AE57D27" w14:textId="77777777" w:rsidR="00C67838" w:rsidRDefault="00C67838" w:rsidP="00C73601">
      <w:pPr>
        <w:tabs>
          <w:tab w:val="right" w:leader="dot" w:pos="9356"/>
        </w:tabs>
        <w:spacing w:line="360" w:lineRule="auto"/>
        <w:ind w:left="357"/>
        <w:jc w:val="both"/>
        <w:rPr>
          <w:bCs/>
          <w:sz w:val="26"/>
          <w:szCs w:val="26"/>
        </w:rPr>
      </w:pPr>
      <w:r>
        <w:rPr>
          <w:bCs/>
          <w:sz w:val="26"/>
          <w:szCs w:val="26"/>
        </w:rPr>
        <w:tab/>
      </w:r>
    </w:p>
    <w:p w14:paraId="60FF2054" w14:textId="7E3B8C31" w:rsidR="00C67838" w:rsidRDefault="00C67838" w:rsidP="00C73601">
      <w:pPr>
        <w:numPr>
          <w:ilvl w:val="0"/>
          <w:numId w:val="2"/>
        </w:numPr>
        <w:tabs>
          <w:tab w:val="clear" w:pos="720"/>
          <w:tab w:val="num" w:pos="360"/>
          <w:tab w:val="right" w:leader="dot" w:pos="9356"/>
        </w:tabs>
        <w:spacing w:line="360" w:lineRule="auto"/>
        <w:ind w:left="351" w:hanging="357"/>
        <w:jc w:val="both"/>
        <w:rPr>
          <w:bCs/>
          <w:sz w:val="26"/>
          <w:szCs w:val="26"/>
        </w:rPr>
      </w:pPr>
      <w:r>
        <w:rPr>
          <w:b/>
          <w:bCs/>
          <w:sz w:val="26"/>
          <w:szCs w:val="26"/>
        </w:rPr>
        <w:t>Supervisor/Mentor</w:t>
      </w:r>
      <w:r>
        <w:rPr>
          <w:bCs/>
          <w:sz w:val="26"/>
          <w:szCs w:val="26"/>
        </w:rPr>
        <w:t xml:space="preserve">: Bùi Mạnh </w:t>
      </w:r>
      <w:proofErr w:type="spellStart"/>
      <w:r>
        <w:rPr>
          <w:bCs/>
          <w:sz w:val="26"/>
          <w:szCs w:val="26"/>
        </w:rPr>
        <w:t>Toàn</w:t>
      </w:r>
      <w:proofErr w:type="spellEnd"/>
      <w:r>
        <w:rPr>
          <w:bCs/>
          <w:sz w:val="26"/>
          <w:szCs w:val="26"/>
        </w:rPr>
        <w:tab/>
      </w:r>
    </w:p>
    <w:p w14:paraId="36881B38" w14:textId="3B2BBB15" w:rsidR="00C67838" w:rsidRDefault="00C67838" w:rsidP="00C73601">
      <w:pPr>
        <w:numPr>
          <w:ilvl w:val="0"/>
          <w:numId w:val="2"/>
        </w:numPr>
        <w:tabs>
          <w:tab w:val="clear" w:pos="720"/>
          <w:tab w:val="num" w:pos="360"/>
          <w:tab w:val="right" w:leader="dot" w:pos="9356"/>
        </w:tabs>
        <w:spacing w:line="360" w:lineRule="auto"/>
        <w:ind w:left="357"/>
        <w:jc w:val="both"/>
        <w:rPr>
          <w:bCs/>
          <w:sz w:val="26"/>
          <w:szCs w:val="26"/>
        </w:rPr>
      </w:pPr>
      <w:r>
        <w:rPr>
          <w:b/>
          <w:bCs/>
          <w:sz w:val="26"/>
          <w:szCs w:val="26"/>
        </w:rPr>
        <w:t>Name of students/ group</w:t>
      </w:r>
      <w:r>
        <w:rPr>
          <w:bCs/>
          <w:sz w:val="26"/>
          <w:szCs w:val="26"/>
        </w:rPr>
        <w:t xml:space="preserve"> Number of members in group: </w:t>
      </w:r>
    </w:p>
    <w:p w14:paraId="4154D462" w14:textId="2AD8B030" w:rsidR="00185E74" w:rsidRDefault="00C67838" w:rsidP="00185E74">
      <w:pPr>
        <w:tabs>
          <w:tab w:val="left" w:leader="dot" w:pos="4920"/>
          <w:tab w:val="right" w:leader="dot" w:pos="9356"/>
        </w:tabs>
        <w:spacing w:line="360" w:lineRule="auto"/>
        <w:ind w:left="360"/>
        <w:jc w:val="both"/>
        <w:rPr>
          <w:bCs/>
          <w:sz w:val="26"/>
          <w:szCs w:val="26"/>
        </w:rPr>
      </w:pPr>
      <w:r>
        <w:rPr>
          <w:bCs/>
          <w:sz w:val="26"/>
          <w:szCs w:val="26"/>
        </w:rPr>
        <w:t xml:space="preserve">(1) </w:t>
      </w:r>
      <w:r w:rsidR="00185E74">
        <w:rPr>
          <w:bCs/>
          <w:sz w:val="26"/>
          <w:szCs w:val="26"/>
        </w:rPr>
        <w:t>Nguyễn Hoàng Duy</w:t>
      </w:r>
      <w:r>
        <w:rPr>
          <w:bCs/>
          <w:sz w:val="26"/>
          <w:szCs w:val="26"/>
        </w:rPr>
        <w:t xml:space="preserve"> </w:t>
      </w:r>
      <w:r>
        <w:rPr>
          <w:bCs/>
          <w:sz w:val="26"/>
          <w:szCs w:val="26"/>
        </w:rPr>
        <w:tab/>
        <w:t xml:space="preserve">ID: </w:t>
      </w:r>
      <w:r w:rsidR="00F86A9E" w:rsidRPr="00F86A9E">
        <w:rPr>
          <w:bCs/>
          <w:sz w:val="26"/>
          <w:szCs w:val="26"/>
        </w:rPr>
        <w:t>20</w:t>
      </w:r>
      <w:r w:rsidR="00185E74">
        <w:rPr>
          <w:bCs/>
          <w:sz w:val="26"/>
          <w:szCs w:val="26"/>
        </w:rPr>
        <w:t>82000116</w:t>
      </w:r>
      <w:r>
        <w:rPr>
          <w:bCs/>
          <w:sz w:val="26"/>
          <w:szCs w:val="26"/>
        </w:rPr>
        <w:t>…</w:t>
      </w:r>
      <w:r w:rsidR="003A1475">
        <w:rPr>
          <w:bCs/>
          <w:sz w:val="26"/>
          <w:szCs w:val="26"/>
        </w:rPr>
        <w:t xml:space="preserve">  </w:t>
      </w:r>
      <w:r>
        <w:rPr>
          <w:bCs/>
          <w:sz w:val="26"/>
          <w:szCs w:val="26"/>
        </w:rPr>
        <w:t xml:space="preserve">Class: </w:t>
      </w:r>
      <w:r w:rsidR="003A1475">
        <w:rPr>
          <w:bCs/>
          <w:sz w:val="26"/>
          <w:szCs w:val="26"/>
        </w:rPr>
        <w:t>20DTHQB1</w:t>
      </w:r>
    </w:p>
    <w:p w14:paraId="65F8427E" w14:textId="01E1BF9B" w:rsidR="00C67838" w:rsidRDefault="00185E74" w:rsidP="00C73601">
      <w:pPr>
        <w:tabs>
          <w:tab w:val="left" w:pos="2040"/>
          <w:tab w:val="left" w:pos="2415"/>
          <w:tab w:val="right" w:leader="dot" w:pos="9356"/>
        </w:tabs>
        <w:spacing w:line="360" w:lineRule="auto"/>
        <w:jc w:val="both"/>
        <w:rPr>
          <w:bCs/>
          <w:sz w:val="26"/>
          <w:szCs w:val="26"/>
        </w:rPr>
      </w:pPr>
      <w:r w:rsidRPr="00F01289">
        <w:rPr>
          <w:bCs/>
          <w:sz w:val="26"/>
          <w:szCs w:val="26"/>
        </w:rPr>
        <w:t>Subject</w:t>
      </w:r>
      <w:r w:rsidR="00C67838">
        <w:rPr>
          <w:bCs/>
          <w:sz w:val="26"/>
          <w:szCs w:val="26"/>
        </w:rPr>
        <w:tab/>
        <w:t xml:space="preserve">: </w:t>
      </w:r>
      <w:r w:rsidR="00C67838">
        <w:rPr>
          <w:bCs/>
          <w:sz w:val="26"/>
          <w:szCs w:val="26"/>
        </w:rPr>
        <w:tab/>
      </w:r>
      <w:r>
        <w:rPr>
          <w:bCs/>
          <w:sz w:val="26"/>
          <w:szCs w:val="26"/>
        </w:rPr>
        <w:t>Graduation</w:t>
      </w:r>
      <w:r w:rsidRPr="00C67838">
        <w:rPr>
          <w:bCs/>
          <w:sz w:val="26"/>
          <w:szCs w:val="26"/>
        </w:rPr>
        <w:t xml:space="preserve"> Project</w:t>
      </w:r>
    </w:p>
    <w:p w14:paraId="001BD2B0" w14:textId="240E4C59" w:rsidR="00C67838" w:rsidRDefault="00185E74" w:rsidP="00C73601">
      <w:pPr>
        <w:tabs>
          <w:tab w:val="left" w:pos="2040"/>
          <w:tab w:val="right" w:leader="dot" w:pos="9356"/>
        </w:tabs>
        <w:spacing w:line="360" w:lineRule="auto"/>
        <w:jc w:val="both"/>
        <w:rPr>
          <w:bCs/>
          <w:sz w:val="26"/>
          <w:szCs w:val="26"/>
        </w:rPr>
      </w:pPr>
      <w:r w:rsidRPr="00F01289">
        <w:rPr>
          <w:bCs/>
          <w:sz w:val="26"/>
          <w:szCs w:val="26"/>
        </w:rPr>
        <w:t>Specialty</w:t>
      </w:r>
      <w:r w:rsidR="00C67838">
        <w:rPr>
          <w:bCs/>
          <w:sz w:val="26"/>
          <w:szCs w:val="26"/>
        </w:rPr>
        <w:tab/>
        <w:t xml:space="preserve">: </w:t>
      </w:r>
      <w:r w:rsidR="003A1475">
        <w:rPr>
          <w:bCs/>
          <w:sz w:val="26"/>
          <w:szCs w:val="26"/>
        </w:rPr>
        <w:t xml:space="preserve">    Information Te</w:t>
      </w:r>
      <w:r w:rsidR="001E4D49">
        <w:rPr>
          <w:bCs/>
          <w:sz w:val="26"/>
          <w:szCs w:val="26"/>
        </w:rPr>
        <w:t>chnology</w:t>
      </w:r>
    </w:p>
    <w:p w14:paraId="7329F998" w14:textId="77777777" w:rsidR="00F13F5F" w:rsidRDefault="00F13F5F" w:rsidP="00C73601">
      <w:pPr>
        <w:tabs>
          <w:tab w:val="left" w:pos="2040"/>
          <w:tab w:val="right" w:leader="dot" w:pos="9356"/>
        </w:tabs>
        <w:spacing w:line="360" w:lineRule="auto"/>
        <w:jc w:val="both"/>
        <w:rPr>
          <w:bCs/>
          <w:sz w:val="26"/>
          <w:szCs w:val="26"/>
        </w:rPr>
      </w:pPr>
    </w:p>
    <w:tbl>
      <w:tblPr>
        <w:tblW w:w="9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4"/>
        <w:gridCol w:w="1455"/>
        <w:gridCol w:w="3116"/>
        <w:gridCol w:w="3901"/>
        <w:gridCol w:w="9"/>
      </w:tblGrid>
      <w:tr w:rsidR="000842B2" w:rsidRPr="002411F1" w14:paraId="1E9EE63D" w14:textId="77777777" w:rsidTr="000842B2">
        <w:trPr>
          <w:cantSplit/>
          <w:tblHeader/>
        </w:trPr>
        <w:tc>
          <w:tcPr>
            <w:tcW w:w="824" w:type="dxa"/>
            <w:shd w:val="clear" w:color="auto" w:fill="auto"/>
            <w:vAlign w:val="center"/>
          </w:tcPr>
          <w:p w14:paraId="6306A730" w14:textId="77777777" w:rsidR="00EA19EB" w:rsidRPr="002411F1" w:rsidRDefault="00EA19EB" w:rsidP="007A0F77">
            <w:pPr>
              <w:tabs>
                <w:tab w:val="right" w:leader="dot" w:pos="9356"/>
              </w:tabs>
              <w:spacing w:line="360" w:lineRule="auto"/>
              <w:jc w:val="center"/>
              <w:rPr>
                <w:b/>
                <w:bCs/>
              </w:rPr>
            </w:pPr>
            <w:r>
              <w:rPr>
                <w:b/>
                <w:bCs/>
              </w:rPr>
              <w:t>Week</w:t>
            </w:r>
          </w:p>
        </w:tc>
        <w:tc>
          <w:tcPr>
            <w:tcW w:w="1455" w:type="dxa"/>
            <w:shd w:val="clear" w:color="auto" w:fill="auto"/>
            <w:vAlign w:val="center"/>
          </w:tcPr>
          <w:p w14:paraId="1148D7B3" w14:textId="77777777" w:rsidR="00EA19EB" w:rsidRPr="002411F1" w:rsidRDefault="00EA19EB" w:rsidP="007A0F77">
            <w:pPr>
              <w:tabs>
                <w:tab w:val="right" w:leader="dot" w:pos="9356"/>
              </w:tabs>
              <w:spacing w:line="360" w:lineRule="auto"/>
              <w:jc w:val="center"/>
              <w:rPr>
                <w:b/>
                <w:bCs/>
              </w:rPr>
            </w:pPr>
            <w:r>
              <w:rPr>
                <w:b/>
                <w:bCs/>
              </w:rPr>
              <w:t>Date</w:t>
            </w:r>
          </w:p>
        </w:tc>
        <w:tc>
          <w:tcPr>
            <w:tcW w:w="3116" w:type="dxa"/>
            <w:shd w:val="clear" w:color="auto" w:fill="auto"/>
            <w:vAlign w:val="center"/>
          </w:tcPr>
          <w:p w14:paraId="328799C9" w14:textId="77777777" w:rsidR="00EA19EB" w:rsidRPr="002411F1" w:rsidRDefault="00EA19EB" w:rsidP="007A0F77">
            <w:pPr>
              <w:tabs>
                <w:tab w:val="right" w:leader="dot" w:pos="9356"/>
              </w:tabs>
              <w:spacing w:line="360" w:lineRule="auto"/>
              <w:jc w:val="center"/>
              <w:rPr>
                <w:b/>
                <w:bCs/>
              </w:rPr>
            </w:pPr>
            <w:r>
              <w:rPr>
                <w:b/>
                <w:bCs/>
              </w:rPr>
              <w:t>Contents</w:t>
            </w:r>
          </w:p>
        </w:tc>
        <w:tc>
          <w:tcPr>
            <w:tcW w:w="3910" w:type="dxa"/>
            <w:gridSpan w:val="2"/>
            <w:shd w:val="clear" w:color="auto" w:fill="auto"/>
            <w:vAlign w:val="center"/>
          </w:tcPr>
          <w:p w14:paraId="172390DC" w14:textId="77777777" w:rsidR="00EA19EB" w:rsidRPr="002411F1" w:rsidRDefault="00EA19EB" w:rsidP="007A0F77">
            <w:pPr>
              <w:tabs>
                <w:tab w:val="right" w:leader="dot" w:pos="9356"/>
              </w:tabs>
              <w:spacing w:line="360" w:lineRule="auto"/>
              <w:jc w:val="center"/>
              <w:rPr>
                <w:b/>
                <w:bCs/>
              </w:rPr>
            </w:pPr>
            <w:r>
              <w:rPr>
                <w:b/>
                <w:bCs/>
              </w:rPr>
              <w:t>Comments of Supervisor/Mentor</w:t>
            </w:r>
          </w:p>
          <w:p w14:paraId="4A78FD6C" w14:textId="77777777" w:rsidR="00EA19EB" w:rsidRPr="002411F1" w:rsidRDefault="00EA19EB" w:rsidP="007A0F77">
            <w:pPr>
              <w:tabs>
                <w:tab w:val="right" w:leader="dot" w:pos="9356"/>
              </w:tabs>
              <w:spacing w:line="360" w:lineRule="auto"/>
              <w:jc w:val="center"/>
              <w:rPr>
                <w:bCs/>
                <w:i/>
              </w:rPr>
            </w:pPr>
            <w:r w:rsidRPr="002411F1">
              <w:rPr>
                <w:bCs/>
                <w:i/>
              </w:rPr>
              <w:t>(</w:t>
            </w:r>
            <w:r>
              <w:rPr>
                <w:bCs/>
                <w:i/>
              </w:rPr>
              <w:t>Signature</w:t>
            </w:r>
            <w:r w:rsidRPr="002411F1">
              <w:rPr>
                <w:bCs/>
                <w:i/>
              </w:rPr>
              <w:t>)</w:t>
            </w:r>
          </w:p>
        </w:tc>
      </w:tr>
      <w:tr w:rsidR="000842B2" w:rsidRPr="002411F1" w14:paraId="3299F191" w14:textId="77777777" w:rsidTr="000842B2">
        <w:trPr>
          <w:cantSplit/>
          <w:trHeight w:val="1336"/>
        </w:trPr>
        <w:tc>
          <w:tcPr>
            <w:tcW w:w="824" w:type="dxa"/>
            <w:shd w:val="clear" w:color="auto" w:fill="auto"/>
            <w:vAlign w:val="center"/>
          </w:tcPr>
          <w:p w14:paraId="50F36902" w14:textId="77777777" w:rsidR="00EA19EB" w:rsidRPr="002411F1" w:rsidRDefault="00EA19EB" w:rsidP="007A0F77">
            <w:pPr>
              <w:tabs>
                <w:tab w:val="right" w:leader="dot" w:pos="9356"/>
              </w:tabs>
              <w:spacing w:line="360" w:lineRule="auto"/>
              <w:jc w:val="center"/>
              <w:rPr>
                <w:bCs/>
              </w:rPr>
            </w:pPr>
            <w:r w:rsidRPr="002411F1">
              <w:rPr>
                <w:bCs/>
              </w:rPr>
              <w:t>1</w:t>
            </w:r>
          </w:p>
        </w:tc>
        <w:tc>
          <w:tcPr>
            <w:tcW w:w="1455" w:type="dxa"/>
            <w:shd w:val="clear" w:color="auto" w:fill="auto"/>
          </w:tcPr>
          <w:p w14:paraId="25104A12" w14:textId="77777777" w:rsidR="00EA19EB" w:rsidRPr="004E1B91" w:rsidRDefault="00EA19EB" w:rsidP="007A0F77">
            <w:pPr>
              <w:autoSpaceDE w:val="0"/>
              <w:autoSpaceDN w:val="0"/>
              <w:adjustRightInd w:val="0"/>
              <w:rPr>
                <w:rFonts w:eastAsiaTheme="minorHAnsi"/>
                <w:color w:val="000000"/>
              </w:rPr>
            </w:pPr>
          </w:p>
          <w:tbl>
            <w:tblPr>
              <w:tblW w:w="0" w:type="auto"/>
              <w:tblBorders>
                <w:top w:val="nil"/>
                <w:left w:val="nil"/>
                <w:bottom w:val="nil"/>
                <w:right w:val="nil"/>
              </w:tblBorders>
              <w:tblLook w:val="0000" w:firstRow="0" w:lastRow="0" w:firstColumn="0" w:lastColumn="0" w:noHBand="0" w:noVBand="0"/>
            </w:tblPr>
            <w:tblGrid>
              <w:gridCol w:w="1190"/>
            </w:tblGrid>
            <w:tr w:rsidR="00EA19EB" w:rsidRPr="004E1B91" w14:paraId="1D14B974" w14:textId="77777777" w:rsidTr="007A0F77">
              <w:trPr>
                <w:trHeight w:val="98"/>
              </w:trPr>
              <w:tc>
                <w:tcPr>
                  <w:tcW w:w="945" w:type="dxa"/>
                </w:tcPr>
                <w:p w14:paraId="7CF64DEE" w14:textId="77777777" w:rsidR="00EA19EB" w:rsidRPr="007766FC" w:rsidRDefault="00EA19EB" w:rsidP="007A0F77">
                  <w:pPr>
                    <w:autoSpaceDE w:val="0"/>
                    <w:autoSpaceDN w:val="0"/>
                    <w:adjustRightInd w:val="0"/>
                    <w:rPr>
                      <w:rFonts w:eastAsiaTheme="minorHAnsi"/>
                      <w:color w:val="000000"/>
                    </w:rPr>
                  </w:pPr>
                  <w:r w:rsidRPr="004E1B91">
                    <w:rPr>
                      <w:rFonts w:eastAsiaTheme="minorHAnsi"/>
                      <w:color w:val="000000"/>
                    </w:rPr>
                    <w:t xml:space="preserve"> </w:t>
                  </w:r>
                </w:p>
                <w:p w14:paraId="1018A8E9" w14:textId="52A0F238" w:rsidR="00EA19EB" w:rsidRPr="008652B4" w:rsidRDefault="008652B4" w:rsidP="00C50A04">
                  <w:pPr>
                    <w:autoSpaceDE w:val="0"/>
                    <w:autoSpaceDN w:val="0"/>
                    <w:adjustRightInd w:val="0"/>
                    <w:jc w:val="center"/>
                    <w:rPr>
                      <w:rFonts w:eastAsiaTheme="minorHAnsi"/>
                      <w:color w:val="000000"/>
                    </w:rPr>
                  </w:pPr>
                  <w:r w:rsidRPr="008652B4">
                    <w:rPr>
                      <w:rFonts w:eastAsiaTheme="minorHAnsi"/>
                      <w:color w:val="000000"/>
                    </w:rPr>
                    <w:t>19</w:t>
                  </w:r>
                  <w:r w:rsidR="00EA19EB" w:rsidRPr="008652B4">
                    <w:rPr>
                      <w:rFonts w:eastAsiaTheme="minorHAnsi"/>
                      <w:color w:val="000000"/>
                    </w:rPr>
                    <w:t>/</w:t>
                  </w:r>
                  <w:r w:rsidRPr="008652B4">
                    <w:rPr>
                      <w:rFonts w:eastAsiaTheme="minorHAnsi"/>
                      <w:color w:val="000000"/>
                    </w:rPr>
                    <w:t>2</w:t>
                  </w:r>
                  <w:r w:rsidR="00EA19EB" w:rsidRPr="008652B4">
                    <w:rPr>
                      <w:rFonts w:eastAsiaTheme="minorHAnsi"/>
                      <w:color w:val="000000"/>
                    </w:rPr>
                    <w:t>/202</w:t>
                  </w:r>
                  <w:r w:rsidRPr="008652B4">
                    <w:rPr>
                      <w:rFonts w:eastAsiaTheme="minorHAnsi"/>
                      <w:color w:val="000000"/>
                    </w:rPr>
                    <w:t>4</w:t>
                  </w:r>
                </w:p>
              </w:tc>
            </w:tr>
          </w:tbl>
          <w:p w14:paraId="3F1B6391" w14:textId="77777777" w:rsidR="00EA19EB" w:rsidRPr="002411F1" w:rsidRDefault="00EA19EB" w:rsidP="007A0F77">
            <w:pPr>
              <w:tabs>
                <w:tab w:val="right" w:leader="dot" w:pos="9356"/>
              </w:tabs>
              <w:spacing w:line="360" w:lineRule="auto"/>
              <w:jc w:val="both"/>
              <w:rPr>
                <w:bCs/>
              </w:rPr>
            </w:pPr>
          </w:p>
        </w:tc>
        <w:tc>
          <w:tcPr>
            <w:tcW w:w="3116" w:type="dxa"/>
            <w:shd w:val="clear" w:color="auto" w:fill="auto"/>
          </w:tcPr>
          <w:p w14:paraId="3BD28685" w14:textId="2951F75F" w:rsidR="00EA19EB" w:rsidRPr="002F0121" w:rsidRDefault="00EA19EB" w:rsidP="00C50A04">
            <w:pPr>
              <w:spacing w:line="360" w:lineRule="auto"/>
              <w:rPr>
                <w:sz w:val="26"/>
                <w:szCs w:val="26"/>
              </w:rPr>
            </w:pPr>
            <w:r w:rsidRPr="002F0121">
              <w:rPr>
                <w:sz w:val="26"/>
                <w:szCs w:val="26"/>
              </w:rPr>
              <w:t>Discuss, identify project topics and development directions with</w:t>
            </w:r>
            <w:r w:rsidR="00C50A04" w:rsidRPr="002F0121">
              <w:rPr>
                <w:sz w:val="26"/>
                <w:szCs w:val="26"/>
              </w:rPr>
              <w:t xml:space="preserve"> instructors.</w:t>
            </w:r>
          </w:p>
        </w:tc>
        <w:tc>
          <w:tcPr>
            <w:tcW w:w="3910" w:type="dxa"/>
            <w:gridSpan w:val="2"/>
            <w:shd w:val="clear" w:color="auto" w:fill="auto"/>
          </w:tcPr>
          <w:p w14:paraId="167F7436" w14:textId="77777777" w:rsidR="00EA19EB" w:rsidRPr="002411F1" w:rsidRDefault="00EA19EB" w:rsidP="007A0F77">
            <w:pPr>
              <w:tabs>
                <w:tab w:val="right" w:leader="dot" w:pos="9356"/>
              </w:tabs>
              <w:spacing w:line="360" w:lineRule="auto"/>
              <w:jc w:val="both"/>
              <w:rPr>
                <w:bCs/>
              </w:rPr>
            </w:pPr>
          </w:p>
        </w:tc>
      </w:tr>
      <w:tr w:rsidR="000842B2" w:rsidRPr="002411F1" w14:paraId="125E7CD7" w14:textId="77777777" w:rsidTr="000842B2">
        <w:trPr>
          <w:cantSplit/>
          <w:trHeight w:val="1354"/>
        </w:trPr>
        <w:tc>
          <w:tcPr>
            <w:tcW w:w="824" w:type="dxa"/>
            <w:shd w:val="clear" w:color="auto" w:fill="auto"/>
            <w:vAlign w:val="center"/>
          </w:tcPr>
          <w:p w14:paraId="56D5191F" w14:textId="77777777" w:rsidR="00EA19EB" w:rsidRPr="002411F1" w:rsidRDefault="00EA19EB" w:rsidP="007A0F77">
            <w:pPr>
              <w:tabs>
                <w:tab w:val="right" w:leader="dot" w:pos="9356"/>
              </w:tabs>
              <w:spacing w:line="360" w:lineRule="auto"/>
              <w:jc w:val="center"/>
              <w:rPr>
                <w:bCs/>
              </w:rPr>
            </w:pPr>
            <w:r w:rsidRPr="002411F1">
              <w:rPr>
                <w:bCs/>
              </w:rPr>
              <w:t>2</w:t>
            </w:r>
          </w:p>
        </w:tc>
        <w:tc>
          <w:tcPr>
            <w:tcW w:w="1455" w:type="dxa"/>
            <w:shd w:val="clear" w:color="auto" w:fill="auto"/>
          </w:tcPr>
          <w:p w14:paraId="4831A51C" w14:textId="77777777" w:rsidR="00EA19EB" w:rsidRDefault="00EA19EB" w:rsidP="007A0F77">
            <w:pPr>
              <w:tabs>
                <w:tab w:val="right" w:leader="dot" w:pos="9356"/>
              </w:tabs>
              <w:spacing w:line="360" w:lineRule="auto"/>
              <w:rPr>
                <w:rFonts w:eastAsiaTheme="minorHAnsi"/>
                <w:b/>
                <w:bCs/>
                <w:color w:val="000000"/>
                <w:sz w:val="22"/>
                <w:szCs w:val="22"/>
              </w:rPr>
            </w:pPr>
          </w:p>
          <w:p w14:paraId="3397FDC3" w14:textId="7402EF91" w:rsidR="00EA19EB" w:rsidRPr="008652B4" w:rsidRDefault="00EA19EB" w:rsidP="00C50A04">
            <w:pPr>
              <w:tabs>
                <w:tab w:val="right" w:leader="dot" w:pos="9356"/>
              </w:tabs>
              <w:spacing w:before="240" w:line="360" w:lineRule="auto"/>
              <w:jc w:val="center"/>
            </w:pPr>
            <w:r w:rsidRPr="008652B4">
              <w:rPr>
                <w:rFonts w:eastAsiaTheme="minorHAnsi"/>
                <w:color w:val="000000"/>
              </w:rPr>
              <w:t>2</w:t>
            </w:r>
            <w:r w:rsidR="008652B4" w:rsidRPr="008652B4">
              <w:rPr>
                <w:rFonts w:eastAsiaTheme="minorHAnsi"/>
                <w:color w:val="000000"/>
              </w:rPr>
              <w:t>6</w:t>
            </w:r>
            <w:r w:rsidRPr="008652B4">
              <w:rPr>
                <w:rFonts w:eastAsiaTheme="minorHAnsi"/>
                <w:color w:val="000000"/>
              </w:rPr>
              <w:t>/</w:t>
            </w:r>
            <w:r w:rsidR="008652B4" w:rsidRPr="008652B4">
              <w:rPr>
                <w:rFonts w:eastAsiaTheme="minorHAnsi"/>
                <w:color w:val="000000"/>
              </w:rPr>
              <w:t>2</w:t>
            </w:r>
            <w:r w:rsidRPr="008652B4">
              <w:rPr>
                <w:rFonts w:eastAsiaTheme="minorHAnsi"/>
                <w:color w:val="000000"/>
              </w:rPr>
              <w:t>/202</w:t>
            </w:r>
            <w:r w:rsidR="008652B4" w:rsidRPr="008652B4">
              <w:rPr>
                <w:rFonts w:eastAsiaTheme="minorHAnsi"/>
                <w:color w:val="000000"/>
              </w:rPr>
              <w:t>4</w:t>
            </w:r>
          </w:p>
        </w:tc>
        <w:tc>
          <w:tcPr>
            <w:tcW w:w="3116" w:type="dxa"/>
            <w:shd w:val="clear" w:color="auto" w:fill="auto"/>
          </w:tcPr>
          <w:p w14:paraId="30F28E23" w14:textId="37FFCA53" w:rsidR="00EA19EB" w:rsidRPr="002F0121" w:rsidRDefault="003C4984" w:rsidP="00C50A04">
            <w:pPr>
              <w:spacing w:line="360" w:lineRule="auto"/>
              <w:rPr>
                <w:sz w:val="26"/>
                <w:szCs w:val="26"/>
              </w:rPr>
            </w:pPr>
            <w:r w:rsidRPr="002F0121">
              <w:rPr>
                <w:sz w:val="26"/>
                <w:szCs w:val="26"/>
              </w:rPr>
              <w:t xml:space="preserve">Draw </w:t>
            </w:r>
            <w:r w:rsidR="00707900" w:rsidRPr="002F0121">
              <w:rPr>
                <w:sz w:val="26"/>
                <w:szCs w:val="26"/>
              </w:rPr>
              <w:t>use case diagram.</w:t>
            </w:r>
          </w:p>
        </w:tc>
        <w:tc>
          <w:tcPr>
            <w:tcW w:w="3910" w:type="dxa"/>
            <w:gridSpan w:val="2"/>
            <w:shd w:val="clear" w:color="auto" w:fill="auto"/>
          </w:tcPr>
          <w:p w14:paraId="6443A6AF" w14:textId="77777777" w:rsidR="00EA19EB" w:rsidRPr="002411F1" w:rsidRDefault="00EA19EB" w:rsidP="007A0F77">
            <w:pPr>
              <w:tabs>
                <w:tab w:val="right" w:leader="dot" w:pos="9356"/>
              </w:tabs>
              <w:spacing w:line="360" w:lineRule="auto"/>
              <w:jc w:val="both"/>
              <w:rPr>
                <w:bCs/>
              </w:rPr>
            </w:pPr>
          </w:p>
        </w:tc>
      </w:tr>
      <w:tr w:rsidR="000842B2" w:rsidRPr="002411F1" w14:paraId="3C01716E" w14:textId="77777777" w:rsidTr="000842B2">
        <w:trPr>
          <w:cantSplit/>
        </w:trPr>
        <w:tc>
          <w:tcPr>
            <w:tcW w:w="824" w:type="dxa"/>
            <w:shd w:val="clear" w:color="auto" w:fill="auto"/>
            <w:vAlign w:val="center"/>
          </w:tcPr>
          <w:p w14:paraId="4DE801D9" w14:textId="77777777" w:rsidR="00EA19EB" w:rsidRPr="002411F1" w:rsidRDefault="00EA19EB" w:rsidP="007A0F77">
            <w:pPr>
              <w:tabs>
                <w:tab w:val="right" w:leader="dot" w:pos="9356"/>
              </w:tabs>
              <w:spacing w:line="360" w:lineRule="auto"/>
              <w:jc w:val="center"/>
              <w:rPr>
                <w:bCs/>
              </w:rPr>
            </w:pPr>
            <w:r w:rsidRPr="002411F1">
              <w:rPr>
                <w:bCs/>
              </w:rPr>
              <w:t>3</w:t>
            </w:r>
          </w:p>
        </w:tc>
        <w:tc>
          <w:tcPr>
            <w:tcW w:w="1455" w:type="dxa"/>
            <w:shd w:val="clear" w:color="auto" w:fill="auto"/>
          </w:tcPr>
          <w:p w14:paraId="589BAF15" w14:textId="77777777" w:rsidR="00EA19EB" w:rsidRPr="00D915AE" w:rsidRDefault="00EA19EB" w:rsidP="007A0F77">
            <w:pPr>
              <w:autoSpaceDE w:val="0"/>
              <w:autoSpaceDN w:val="0"/>
              <w:adjustRightInd w:val="0"/>
              <w:rPr>
                <w:rFonts w:eastAsiaTheme="minorHAnsi"/>
                <w:color w:val="000000"/>
              </w:rPr>
            </w:pPr>
          </w:p>
          <w:tbl>
            <w:tblPr>
              <w:tblW w:w="0" w:type="auto"/>
              <w:tblBorders>
                <w:top w:val="nil"/>
                <w:left w:val="nil"/>
                <w:bottom w:val="nil"/>
                <w:right w:val="nil"/>
              </w:tblBorders>
              <w:tblLook w:val="0000" w:firstRow="0" w:lastRow="0" w:firstColumn="0" w:lastColumn="0" w:noHBand="0" w:noVBand="0"/>
            </w:tblPr>
            <w:tblGrid>
              <w:gridCol w:w="1070"/>
            </w:tblGrid>
            <w:tr w:rsidR="00EA19EB" w:rsidRPr="00D915AE" w14:paraId="31ED6421" w14:textId="77777777" w:rsidTr="007A0F77">
              <w:trPr>
                <w:trHeight w:val="98"/>
              </w:trPr>
              <w:tc>
                <w:tcPr>
                  <w:tcW w:w="0" w:type="auto"/>
                </w:tcPr>
                <w:p w14:paraId="5085A3E5" w14:textId="7C07D612" w:rsidR="00EA19EB" w:rsidRPr="008652B4" w:rsidRDefault="008652B4" w:rsidP="00C50A04">
                  <w:pPr>
                    <w:autoSpaceDE w:val="0"/>
                    <w:autoSpaceDN w:val="0"/>
                    <w:adjustRightInd w:val="0"/>
                    <w:spacing w:before="240"/>
                    <w:rPr>
                      <w:rFonts w:eastAsiaTheme="minorHAnsi"/>
                      <w:color w:val="000000"/>
                    </w:rPr>
                  </w:pPr>
                  <w:r w:rsidRPr="008652B4">
                    <w:rPr>
                      <w:rFonts w:eastAsiaTheme="minorHAnsi"/>
                      <w:color w:val="000000"/>
                    </w:rPr>
                    <w:t>4</w:t>
                  </w:r>
                  <w:r w:rsidR="00EA19EB" w:rsidRPr="008652B4">
                    <w:rPr>
                      <w:rFonts w:eastAsiaTheme="minorHAnsi"/>
                      <w:color w:val="000000"/>
                    </w:rPr>
                    <w:t>/</w:t>
                  </w:r>
                  <w:r w:rsidRPr="008652B4">
                    <w:rPr>
                      <w:rFonts w:eastAsiaTheme="minorHAnsi"/>
                      <w:color w:val="000000"/>
                    </w:rPr>
                    <w:t>3</w:t>
                  </w:r>
                  <w:r w:rsidR="00EA19EB" w:rsidRPr="008652B4">
                    <w:rPr>
                      <w:rFonts w:eastAsiaTheme="minorHAnsi"/>
                      <w:color w:val="000000"/>
                    </w:rPr>
                    <w:t>/202</w:t>
                  </w:r>
                  <w:r w:rsidRPr="008652B4">
                    <w:rPr>
                      <w:rFonts w:eastAsiaTheme="minorHAnsi"/>
                      <w:color w:val="000000"/>
                    </w:rPr>
                    <w:t>4</w:t>
                  </w:r>
                </w:p>
              </w:tc>
            </w:tr>
          </w:tbl>
          <w:p w14:paraId="7B271AF4" w14:textId="77777777" w:rsidR="00EA19EB" w:rsidRPr="002411F1" w:rsidRDefault="00EA19EB" w:rsidP="007A0F77">
            <w:pPr>
              <w:tabs>
                <w:tab w:val="right" w:leader="dot" w:pos="9356"/>
              </w:tabs>
              <w:spacing w:line="360" w:lineRule="auto"/>
              <w:jc w:val="both"/>
              <w:rPr>
                <w:bCs/>
              </w:rPr>
            </w:pPr>
          </w:p>
        </w:tc>
        <w:tc>
          <w:tcPr>
            <w:tcW w:w="3116" w:type="dxa"/>
            <w:shd w:val="clear" w:color="auto" w:fill="auto"/>
          </w:tcPr>
          <w:p w14:paraId="6D0351AE" w14:textId="79E40D82" w:rsidR="00EA19EB" w:rsidRPr="002F0121" w:rsidRDefault="00707900" w:rsidP="007A0F77">
            <w:pPr>
              <w:tabs>
                <w:tab w:val="right" w:leader="dot" w:pos="9356"/>
              </w:tabs>
              <w:spacing w:line="360" w:lineRule="auto"/>
              <w:jc w:val="both"/>
              <w:rPr>
                <w:bCs/>
                <w:sz w:val="26"/>
                <w:szCs w:val="26"/>
              </w:rPr>
            </w:pPr>
            <w:r w:rsidRPr="002F0121">
              <w:rPr>
                <w:bCs/>
                <w:sz w:val="26"/>
                <w:szCs w:val="26"/>
              </w:rPr>
              <w:t>Draw activity diagram and sequence diagram.</w:t>
            </w:r>
          </w:p>
        </w:tc>
        <w:tc>
          <w:tcPr>
            <w:tcW w:w="3910" w:type="dxa"/>
            <w:gridSpan w:val="2"/>
            <w:shd w:val="clear" w:color="auto" w:fill="auto"/>
          </w:tcPr>
          <w:p w14:paraId="33616F8E" w14:textId="77777777" w:rsidR="00EA19EB" w:rsidRPr="002411F1" w:rsidRDefault="00EA19EB" w:rsidP="007A0F77">
            <w:pPr>
              <w:tabs>
                <w:tab w:val="right" w:leader="dot" w:pos="9356"/>
              </w:tabs>
              <w:spacing w:line="360" w:lineRule="auto"/>
              <w:jc w:val="both"/>
              <w:rPr>
                <w:bCs/>
              </w:rPr>
            </w:pPr>
          </w:p>
        </w:tc>
      </w:tr>
      <w:tr w:rsidR="000842B2" w:rsidRPr="002411F1" w14:paraId="4394ECEF" w14:textId="77777777" w:rsidTr="000842B2">
        <w:trPr>
          <w:cantSplit/>
          <w:trHeight w:val="922"/>
        </w:trPr>
        <w:tc>
          <w:tcPr>
            <w:tcW w:w="824" w:type="dxa"/>
            <w:shd w:val="clear" w:color="auto" w:fill="auto"/>
            <w:vAlign w:val="center"/>
          </w:tcPr>
          <w:p w14:paraId="1E695072" w14:textId="77777777" w:rsidR="00EA19EB" w:rsidRPr="002411F1" w:rsidRDefault="00EA19EB" w:rsidP="007A0F77">
            <w:pPr>
              <w:tabs>
                <w:tab w:val="right" w:leader="dot" w:pos="9356"/>
              </w:tabs>
              <w:spacing w:line="360" w:lineRule="auto"/>
              <w:jc w:val="center"/>
              <w:rPr>
                <w:bCs/>
              </w:rPr>
            </w:pPr>
            <w:r w:rsidRPr="002411F1">
              <w:rPr>
                <w:bCs/>
              </w:rPr>
              <w:t>4</w:t>
            </w:r>
          </w:p>
        </w:tc>
        <w:tc>
          <w:tcPr>
            <w:tcW w:w="1455" w:type="dxa"/>
            <w:shd w:val="clear" w:color="auto" w:fill="auto"/>
          </w:tcPr>
          <w:p w14:paraId="493FE3D4" w14:textId="77777777" w:rsidR="00EA19EB" w:rsidRDefault="00EA19EB" w:rsidP="007A0F77">
            <w:pPr>
              <w:tabs>
                <w:tab w:val="right" w:leader="dot" w:pos="9356"/>
              </w:tabs>
              <w:spacing w:line="360" w:lineRule="auto"/>
              <w:jc w:val="both"/>
              <w:rPr>
                <w:bCs/>
              </w:rPr>
            </w:pPr>
          </w:p>
          <w:p w14:paraId="3314219F" w14:textId="6D38E688" w:rsidR="00EA19EB" w:rsidRPr="002411F1" w:rsidRDefault="008652B4" w:rsidP="007A0F77">
            <w:pPr>
              <w:tabs>
                <w:tab w:val="right" w:leader="dot" w:pos="9356"/>
              </w:tabs>
              <w:spacing w:line="360" w:lineRule="auto"/>
              <w:jc w:val="center"/>
              <w:rPr>
                <w:bCs/>
              </w:rPr>
            </w:pPr>
            <w:r>
              <w:rPr>
                <w:bCs/>
              </w:rPr>
              <w:t>11</w:t>
            </w:r>
            <w:r w:rsidR="00EA19EB">
              <w:rPr>
                <w:bCs/>
              </w:rPr>
              <w:t>/</w:t>
            </w:r>
            <w:r>
              <w:rPr>
                <w:bCs/>
              </w:rPr>
              <w:t>3</w:t>
            </w:r>
            <w:r w:rsidR="00EA19EB">
              <w:rPr>
                <w:bCs/>
              </w:rPr>
              <w:t>/202</w:t>
            </w:r>
            <w:r>
              <w:rPr>
                <w:bCs/>
              </w:rPr>
              <w:t>4</w:t>
            </w:r>
          </w:p>
        </w:tc>
        <w:tc>
          <w:tcPr>
            <w:tcW w:w="3116" w:type="dxa"/>
            <w:shd w:val="clear" w:color="auto" w:fill="auto"/>
          </w:tcPr>
          <w:p w14:paraId="53F2F0B6" w14:textId="66D7A50F" w:rsidR="00EA19EB" w:rsidRPr="002F0121" w:rsidRDefault="00707900" w:rsidP="007A0F77">
            <w:pPr>
              <w:tabs>
                <w:tab w:val="right" w:leader="dot" w:pos="9356"/>
              </w:tabs>
              <w:spacing w:line="360" w:lineRule="auto"/>
              <w:jc w:val="both"/>
              <w:rPr>
                <w:bCs/>
                <w:sz w:val="26"/>
                <w:szCs w:val="26"/>
              </w:rPr>
            </w:pPr>
            <w:r w:rsidRPr="002F0121">
              <w:rPr>
                <w:bCs/>
                <w:sz w:val="26"/>
                <w:szCs w:val="26"/>
              </w:rPr>
              <w:t>Start coding front end of the website.</w:t>
            </w:r>
          </w:p>
        </w:tc>
        <w:tc>
          <w:tcPr>
            <w:tcW w:w="3910" w:type="dxa"/>
            <w:gridSpan w:val="2"/>
            <w:shd w:val="clear" w:color="auto" w:fill="auto"/>
          </w:tcPr>
          <w:p w14:paraId="2A095880" w14:textId="77777777" w:rsidR="00EA19EB" w:rsidRPr="002411F1" w:rsidRDefault="00EA19EB" w:rsidP="007A0F77">
            <w:pPr>
              <w:tabs>
                <w:tab w:val="right" w:leader="dot" w:pos="9356"/>
              </w:tabs>
              <w:spacing w:line="360" w:lineRule="auto"/>
              <w:jc w:val="both"/>
              <w:rPr>
                <w:bCs/>
              </w:rPr>
            </w:pPr>
          </w:p>
        </w:tc>
      </w:tr>
      <w:tr w:rsidR="000842B2" w:rsidRPr="002411F1" w14:paraId="5F3D1BCE" w14:textId="77777777" w:rsidTr="000842B2">
        <w:trPr>
          <w:cantSplit/>
          <w:trHeight w:val="2146"/>
        </w:trPr>
        <w:tc>
          <w:tcPr>
            <w:tcW w:w="824" w:type="dxa"/>
            <w:shd w:val="clear" w:color="auto" w:fill="auto"/>
            <w:vAlign w:val="center"/>
          </w:tcPr>
          <w:p w14:paraId="43525CC6" w14:textId="77777777" w:rsidR="00EA19EB" w:rsidRPr="002411F1" w:rsidRDefault="00EA19EB" w:rsidP="007A0F77">
            <w:pPr>
              <w:tabs>
                <w:tab w:val="right" w:leader="dot" w:pos="9356"/>
              </w:tabs>
              <w:spacing w:line="360" w:lineRule="auto"/>
              <w:jc w:val="center"/>
              <w:rPr>
                <w:bCs/>
              </w:rPr>
            </w:pPr>
            <w:r w:rsidRPr="002411F1">
              <w:rPr>
                <w:bCs/>
              </w:rPr>
              <w:lastRenderedPageBreak/>
              <w:t>5</w:t>
            </w:r>
          </w:p>
        </w:tc>
        <w:tc>
          <w:tcPr>
            <w:tcW w:w="1455" w:type="dxa"/>
            <w:shd w:val="clear" w:color="auto" w:fill="auto"/>
          </w:tcPr>
          <w:p w14:paraId="49BDEA80" w14:textId="77777777" w:rsidR="00EA19EB" w:rsidRDefault="00EA19EB" w:rsidP="007A0F77">
            <w:pPr>
              <w:tabs>
                <w:tab w:val="right" w:leader="dot" w:pos="9356"/>
              </w:tabs>
              <w:spacing w:line="360" w:lineRule="auto"/>
              <w:jc w:val="both"/>
              <w:rPr>
                <w:bCs/>
              </w:rPr>
            </w:pPr>
          </w:p>
          <w:p w14:paraId="15DA10C9" w14:textId="77777777" w:rsidR="00EA19EB" w:rsidRDefault="00EA19EB" w:rsidP="007A0F77">
            <w:pPr>
              <w:tabs>
                <w:tab w:val="right" w:leader="dot" w:pos="9356"/>
              </w:tabs>
              <w:spacing w:line="360" w:lineRule="auto"/>
              <w:jc w:val="both"/>
              <w:rPr>
                <w:bCs/>
              </w:rPr>
            </w:pPr>
          </w:p>
          <w:p w14:paraId="69C2B227" w14:textId="5477B587" w:rsidR="00EA19EB" w:rsidRPr="002411F1" w:rsidRDefault="008652B4" w:rsidP="007A0F77">
            <w:pPr>
              <w:tabs>
                <w:tab w:val="right" w:leader="dot" w:pos="9356"/>
              </w:tabs>
              <w:spacing w:line="360" w:lineRule="auto"/>
              <w:jc w:val="center"/>
              <w:rPr>
                <w:bCs/>
              </w:rPr>
            </w:pPr>
            <w:r>
              <w:rPr>
                <w:bCs/>
              </w:rPr>
              <w:t>18</w:t>
            </w:r>
            <w:r w:rsidR="00EA19EB">
              <w:rPr>
                <w:bCs/>
              </w:rPr>
              <w:t>/</w:t>
            </w:r>
            <w:r>
              <w:rPr>
                <w:bCs/>
              </w:rPr>
              <w:t>3</w:t>
            </w:r>
            <w:r w:rsidR="00EA19EB">
              <w:rPr>
                <w:bCs/>
              </w:rPr>
              <w:t>/202</w:t>
            </w:r>
            <w:r>
              <w:rPr>
                <w:bCs/>
              </w:rPr>
              <w:t>4</w:t>
            </w:r>
          </w:p>
        </w:tc>
        <w:tc>
          <w:tcPr>
            <w:tcW w:w="3116" w:type="dxa"/>
            <w:shd w:val="clear" w:color="auto" w:fill="auto"/>
          </w:tcPr>
          <w:p w14:paraId="09E81A9D" w14:textId="3FA2E27D" w:rsidR="00EA19EB" w:rsidRPr="002F0121" w:rsidRDefault="00707900" w:rsidP="00F13F5F">
            <w:pPr>
              <w:tabs>
                <w:tab w:val="right" w:leader="dot" w:pos="9356"/>
              </w:tabs>
              <w:spacing w:line="360" w:lineRule="auto"/>
              <w:jc w:val="both"/>
              <w:rPr>
                <w:bCs/>
                <w:sz w:val="26"/>
                <w:szCs w:val="26"/>
              </w:rPr>
            </w:pPr>
            <w:r w:rsidRPr="002F0121">
              <w:rPr>
                <w:bCs/>
                <w:sz w:val="26"/>
                <w:szCs w:val="26"/>
              </w:rPr>
              <w:t>Fix bug, improve the front end to look as good as possible, make the front end easy to use. Complete the front end</w:t>
            </w:r>
            <w:r w:rsidRPr="002F0121">
              <w:rPr>
                <w:sz w:val="26"/>
                <w:szCs w:val="26"/>
              </w:rPr>
              <w:t>.</w:t>
            </w:r>
          </w:p>
        </w:tc>
        <w:tc>
          <w:tcPr>
            <w:tcW w:w="3910" w:type="dxa"/>
            <w:gridSpan w:val="2"/>
            <w:shd w:val="clear" w:color="auto" w:fill="auto"/>
          </w:tcPr>
          <w:p w14:paraId="2851A53F" w14:textId="77777777" w:rsidR="00EA19EB" w:rsidRPr="002411F1" w:rsidRDefault="00EA19EB" w:rsidP="007A0F77">
            <w:pPr>
              <w:tabs>
                <w:tab w:val="right" w:leader="dot" w:pos="9356"/>
              </w:tabs>
              <w:spacing w:line="360" w:lineRule="auto"/>
              <w:jc w:val="both"/>
              <w:rPr>
                <w:bCs/>
              </w:rPr>
            </w:pPr>
          </w:p>
        </w:tc>
      </w:tr>
      <w:tr w:rsidR="000842B2" w:rsidRPr="002411F1" w14:paraId="318A0CC7" w14:textId="77777777" w:rsidTr="000842B2">
        <w:trPr>
          <w:cantSplit/>
          <w:trHeight w:val="967"/>
        </w:trPr>
        <w:tc>
          <w:tcPr>
            <w:tcW w:w="824" w:type="dxa"/>
            <w:shd w:val="clear" w:color="auto" w:fill="auto"/>
            <w:vAlign w:val="center"/>
          </w:tcPr>
          <w:p w14:paraId="46609756" w14:textId="77777777" w:rsidR="00EA19EB" w:rsidRPr="002411F1" w:rsidRDefault="00EA19EB" w:rsidP="007A0F77">
            <w:pPr>
              <w:tabs>
                <w:tab w:val="right" w:leader="dot" w:pos="9356"/>
              </w:tabs>
              <w:spacing w:line="360" w:lineRule="auto"/>
              <w:jc w:val="center"/>
              <w:rPr>
                <w:bCs/>
              </w:rPr>
            </w:pPr>
            <w:r w:rsidRPr="002411F1">
              <w:rPr>
                <w:bCs/>
              </w:rPr>
              <w:t>6</w:t>
            </w:r>
          </w:p>
        </w:tc>
        <w:tc>
          <w:tcPr>
            <w:tcW w:w="1455" w:type="dxa"/>
            <w:shd w:val="clear" w:color="auto" w:fill="auto"/>
          </w:tcPr>
          <w:p w14:paraId="7E593FDA" w14:textId="7F203A1E" w:rsidR="00EA19EB" w:rsidRPr="002411F1" w:rsidRDefault="008652B4" w:rsidP="00C50A04">
            <w:pPr>
              <w:tabs>
                <w:tab w:val="right" w:leader="dot" w:pos="9356"/>
              </w:tabs>
              <w:spacing w:before="240" w:line="360" w:lineRule="auto"/>
              <w:jc w:val="center"/>
              <w:rPr>
                <w:bCs/>
              </w:rPr>
            </w:pPr>
            <w:r>
              <w:rPr>
                <w:bCs/>
              </w:rPr>
              <w:t>25</w:t>
            </w:r>
            <w:r w:rsidR="00EA19EB">
              <w:rPr>
                <w:bCs/>
              </w:rPr>
              <w:t>/</w:t>
            </w:r>
            <w:r>
              <w:rPr>
                <w:bCs/>
              </w:rPr>
              <w:t>3</w:t>
            </w:r>
            <w:r w:rsidR="00EA19EB">
              <w:rPr>
                <w:bCs/>
              </w:rPr>
              <w:t>/202</w:t>
            </w:r>
            <w:r>
              <w:rPr>
                <w:bCs/>
              </w:rPr>
              <w:t>4</w:t>
            </w:r>
          </w:p>
        </w:tc>
        <w:tc>
          <w:tcPr>
            <w:tcW w:w="3116" w:type="dxa"/>
            <w:shd w:val="clear" w:color="auto" w:fill="auto"/>
          </w:tcPr>
          <w:p w14:paraId="2BE1B3E9" w14:textId="3173FFF7" w:rsidR="00EA19EB" w:rsidRPr="002F0121" w:rsidRDefault="00707900" w:rsidP="007A0F77">
            <w:pPr>
              <w:tabs>
                <w:tab w:val="right" w:leader="dot" w:pos="9356"/>
              </w:tabs>
              <w:spacing w:line="360" w:lineRule="auto"/>
              <w:jc w:val="both"/>
              <w:rPr>
                <w:bCs/>
                <w:sz w:val="26"/>
                <w:szCs w:val="26"/>
              </w:rPr>
            </w:pPr>
            <w:r w:rsidRPr="002F0121">
              <w:rPr>
                <w:bCs/>
                <w:sz w:val="26"/>
                <w:szCs w:val="26"/>
              </w:rPr>
              <w:t>Learn about PHP and connect front end with back end</w:t>
            </w:r>
            <w:r w:rsidR="002F0121" w:rsidRPr="002F0121">
              <w:rPr>
                <w:bCs/>
                <w:sz w:val="26"/>
                <w:szCs w:val="26"/>
              </w:rPr>
              <w:t xml:space="preserve"> (using general database)</w:t>
            </w:r>
          </w:p>
        </w:tc>
        <w:tc>
          <w:tcPr>
            <w:tcW w:w="3910" w:type="dxa"/>
            <w:gridSpan w:val="2"/>
            <w:shd w:val="clear" w:color="auto" w:fill="auto"/>
          </w:tcPr>
          <w:p w14:paraId="0CBFB4DC" w14:textId="77777777" w:rsidR="00EA19EB" w:rsidRPr="002411F1" w:rsidRDefault="00EA19EB" w:rsidP="007A0F77">
            <w:pPr>
              <w:tabs>
                <w:tab w:val="right" w:leader="dot" w:pos="9356"/>
              </w:tabs>
              <w:spacing w:line="360" w:lineRule="auto"/>
              <w:jc w:val="both"/>
              <w:rPr>
                <w:bCs/>
              </w:rPr>
            </w:pPr>
          </w:p>
        </w:tc>
      </w:tr>
      <w:tr w:rsidR="000842B2" w:rsidRPr="002411F1" w14:paraId="5C8174D7" w14:textId="77777777" w:rsidTr="000842B2">
        <w:trPr>
          <w:cantSplit/>
          <w:trHeight w:val="976"/>
        </w:trPr>
        <w:tc>
          <w:tcPr>
            <w:tcW w:w="824" w:type="dxa"/>
            <w:shd w:val="clear" w:color="auto" w:fill="auto"/>
            <w:vAlign w:val="center"/>
          </w:tcPr>
          <w:p w14:paraId="1818F241" w14:textId="77777777" w:rsidR="00EA19EB" w:rsidRPr="002411F1" w:rsidRDefault="00EA19EB" w:rsidP="007A0F77">
            <w:pPr>
              <w:tabs>
                <w:tab w:val="right" w:leader="dot" w:pos="9356"/>
              </w:tabs>
              <w:spacing w:line="360" w:lineRule="auto"/>
              <w:jc w:val="center"/>
              <w:rPr>
                <w:bCs/>
              </w:rPr>
            </w:pPr>
            <w:r w:rsidRPr="002411F1">
              <w:rPr>
                <w:bCs/>
              </w:rPr>
              <w:t>7</w:t>
            </w:r>
          </w:p>
        </w:tc>
        <w:tc>
          <w:tcPr>
            <w:tcW w:w="1455" w:type="dxa"/>
            <w:shd w:val="clear" w:color="auto" w:fill="auto"/>
          </w:tcPr>
          <w:p w14:paraId="2F8A417F" w14:textId="4988CBEC" w:rsidR="00EA19EB" w:rsidRPr="002411F1" w:rsidRDefault="008652B4" w:rsidP="00C50A04">
            <w:pPr>
              <w:tabs>
                <w:tab w:val="right" w:leader="dot" w:pos="9356"/>
              </w:tabs>
              <w:spacing w:before="240" w:line="360" w:lineRule="auto"/>
              <w:jc w:val="center"/>
              <w:rPr>
                <w:bCs/>
              </w:rPr>
            </w:pPr>
            <w:r>
              <w:rPr>
                <w:bCs/>
              </w:rPr>
              <w:t>1</w:t>
            </w:r>
            <w:r w:rsidR="00EA19EB">
              <w:rPr>
                <w:bCs/>
              </w:rPr>
              <w:t>/</w:t>
            </w:r>
            <w:r>
              <w:rPr>
                <w:bCs/>
              </w:rPr>
              <w:t>4</w:t>
            </w:r>
            <w:r w:rsidR="00EA19EB">
              <w:rPr>
                <w:bCs/>
              </w:rPr>
              <w:t>/202</w:t>
            </w:r>
            <w:r>
              <w:rPr>
                <w:bCs/>
              </w:rPr>
              <w:t>4</w:t>
            </w:r>
          </w:p>
        </w:tc>
        <w:tc>
          <w:tcPr>
            <w:tcW w:w="3116" w:type="dxa"/>
            <w:shd w:val="clear" w:color="auto" w:fill="auto"/>
          </w:tcPr>
          <w:p w14:paraId="4ADF4677" w14:textId="5A51A829" w:rsidR="00EA19EB" w:rsidRPr="002F0121" w:rsidRDefault="002F0121" w:rsidP="007A0F77">
            <w:pPr>
              <w:tabs>
                <w:tab w:val="right" w:leader="dot" w:pos="9356"/>
              </w:tabs>
              <w:spacing w:line="360" w:lineRule="auto"/>
              <w:jc w:val="both"/>
              <w:rPr>
                <w:bCs/>
                <w:sz w:val="26"/>
                <w:szCs w:val="26"/>
              </w:rPr>
            </w:pPr>
            <w:r w:rsidRPr="002F0121">
              <w:rPr>
                <w:bCs/>
                <w:sz w:val="26"/>
                <w:szCs w:val="26"/>
              </w:rPr>
              <w:t>Coding CRUD for categories function</w:t>
            </w:r>
          </w:p>
        </w:tc>
        <w:tc>
          <w:tcPr>
            <w:tcW w:w="3910" w:type="dxa"/>
            <w:gridSpan w:val="2"/>
            <w:shd w:val="clear" w:color="auto" w:fill="auto"/>
          </w:tcPr>
          <w:p w14:paraId="729F18A5" w14:textId="77777777" w:rsidR="00EA19EB" w:rsidRPr="002411F1" w:rsidRDefault="00EA19EB" w:rsidP="007A0F77">
            <w:pPr>
              <w:tabs>
                <w:tab w:val="right" w:leader="dot" w:pos="9356"/>
              </w:tabs>
              <w:spacing w:line="360" w:lineRule="auto"/>
              <w:jc w:val="both"/>
              <w:rPr>
                <w:bCs/>
              </w:rPr>
            </w:pPr>
          </w:p>
        </w:tc>
      </w:tr>
      <w:tr w:rsidR="000842B2" w:rsidRPr="002411F1" w14:paraId="1CBDC0FD" w14:textId="77777777" w:rsidTr="00F13F5F">
        <w:trPr>
          <w:cantSplit/>
        </w:trPr>
        <w:tc>
          <w:tcPr>
            <w:tcW w:w="2279" w:type="dxa"/>
            <w:gridSpan w:val="2"/>
            <w:shd w:val="clear" w:color="auto" w:fill="auto"/>
          </w:tcPr>
          <w:p w14:paraId="6D6C4288" w14:textId="77777777" w:rsidR="00EA19EB" w:rsidRPr="002411F1" w:rsidRDefault="00EA19EB" w:rsidP="007A0F77">
            <w:pPr>
              <w:tabs>
                <w:tab w:val="right" w:leader="dot" w:pos="9356"/>
              </w:tabs>
              <w:spacing w:before="120" w:after="120" w:line="360" w:lineRule="auto"/>
              <w:jc w:val="both"/>
              <w:rPr>
                <w:bCs/>
              </w:rPr>
            </w:pPr>
            <w:r>
              <w:rPr>
                <w:bCs/>
              </w:rPr>
              <w:t>Checking date:</w:t>
            </w:r>
          </w:p>
          <w:p w14:paraId="6D4140DB" w14:textId="77777777" w:rsidR="00EA19EB" w:rsidRPr="002411F1" w:rsidRDefault="00EA19EB" w:rsidP="007A0F77">
            <w:pPr>
              <w:tabs>
                <w:tab w:val="right" w:leader="dot" w:pos="9356"/>
              </w:tabs>
              <w:spacing w:before="120" w:after="120" w:line="360" w:lineRule="auto"/>
              <w:jc w:val="both"/>
              <w:rPr>
                <w:bCs/>
              </w:rPr>
            </w:pPr>
          </w:p>
        </w:tc>
        <w:tc>
          <w:tcPr>
            <w:tcW w:w="7026" w:type="dxa"/>
            <w:gridSpan w:val="3"/>
            <w:shd w:val="clear" w:color="auto" w:fill="auto"/>
          </w:tcPr>
          <w:p w14:paraId="7B620FA9" w14:textId="77777777" w:rsidR="00EA19EB" w:rsidRPr="002411F1" w:rsidRDefault="00EA19EB" w:rsidP="007A0F77">
            <w:pPr>
              <w:tabs>
                <w:tab w:val="right" w:leader="dot" w:pos="9356"/>
              </w:tabs>
              <w:spacing w:before="120" w:after="120" w:line="360" w:lineRule="auto"/>
              <w:jc w:val="both"/>
              <w:rPr>
                <w:bCs/>
              </w:rPr>
            </w:pPr>
            <w:r>
              <w:rPr>
                <w:bCs/>
              </w:rPr>
              <w:t>Progressive Assessment</w:t>
            </w:r>
            <w:r w:rsidRPr="002411F1">
              <w:rPr>
                <w:bCs/>
              </w:rPr>
              <w:t>: …………..%</w:t>
            </w:r>
          </w:p>
          <w:p w14:paraId="7BFFBB34" w14:textId="77777777" w:rsidR="00EA19EB" w:rsidRPr="002411F1" w:rsidRDefault="00EA19EB" w:rsidP="007A0F77">
            <w:pPr>
              <w:tabs>
                <w:tab w:val="left" w:pos="3732"/>
                <w:tab w:val="right" w:leader="dot" w:pos="9356"/>
              </w:tabs>
              <w:spacing w:before="120" w:after="120" w:line="360" w:lineRule="auto"/>
              <w:jc w:val="both"/>
              <w:rPr>
                <w:bCs/>
              </w:rPr>
            </w:pPr>
            <w:r>
              <w:rPr>
                <w:bCs/>
              </w:rPr>
              <w:t>On-going</w:t>
            </w:r>
            <w:r w:rsidRPr="002411F1">
              <w:rPr>
                <w:bCs/>
              </w:rPr>
              <w:t xml:space="preserve">: </w:t>
            </w:r>
            <w:r w:rsidRPr="002411F1">
              <w:rPr>
                <w:bCs/>
              </w:rPr>
              <w:sym w:font="Wingdings" w:char="F0A8"/>
            </w:r>
            <w:r w:rsidRPr="002411F1">
              <w:rPr>
                <w:bCs/>
              </w:rPr>
              <w:tab/>
            </w:r>
            <w:r>
              <w:rPr>
                <w:bCs/>
              </w:rPr>
              <w:t>Stop</w:t>
            </w:r>
            <w:r w:rsidRPr="002411F1">
              <w:rPr>
                <w:bCs/>
              </w:rPr>
              <w:t xml:space="preserve">: </w:t>
            </w:r>
            <w:r w:rsidRPr="002411F1">
              <w:rPr>
                <w:bCs/>
              </w:rPr>
              <w:sym w:font="Wingdings" w:char="F0A8"/>
            </w:r>
          </w:p>
        </w:tc>
      </w:tr>
      <w:tr w:rsidR="000842B2" w:rsidRPr="002411F1" w14:paraId="1E328796" w14:textId="77777777" w:rsidTr="000842B2">
        <w:trPr>
          <w:cantSplit/>
          <w:trHeight w:val="1741"/>
        </w:trPr>
        <w:tc>
          <w:tcPr>
            <w:tcW w:w="824" w:type="dxa"/>
            <w:shd w:val="clear" w:color="auto" w:fill="auto"/>
            <w:vAlign w:val="center"/>
          </w:tcPr>
          <w:p w14:paraId="36A17092" w14:textId="031F057A" w:rsidR="00EA19EB" w:rsidRPr="002411F1" w:rsidRDefault="008652B4" w:rsidP="007A0F77">
            <w:pPr>
              <w:tabs>
                <w:tab w:val="right" w:leader="dot" w:pos="9356"/>
              </w:tabs>
              <w:spacing w:line="360" w:lineRule="auto"/>
              <w:jc w:val="center"/>
              <w:rPr>
                <w:bCs/>
              </w:rPr>
            </w:pPr>
            <w:r>
              <w:rPr>
                <w:bCs/>
              </w:rPr>
              <w:t>8</w:t>
            </w:r>
          </w:p>
        </w:tc>
        <w:tc>
          <w:tcPr>
            <w:tcW w:w="1455" w:type="dxa"/>
            <w:shd w:val="clear" w:color="auto" w:fill="auto"/>
          </w:tcPr>
          <w:p w14:paraId="201664E1" w14:textId="77777777" w:rsidR="00EA19EB" w:rsidRDefault="00EA19EB" w:rsidP="007A0F77">
            <w:pPr>
              <w:tabs>
                <w:tab w:val="right" w:leader="dot" w:pos="9356"/>
              </w:tabs>
              <w:spacing w:line="360" w:lineRule="auto"/>
              <w:jc w:val="both"/>
              <w:rPr>
                <w:bCs/>
              </w:rPr>
            </w:pPr>
          </w:p>
          <w:p w14:paraId="3EBFDA9D" w14:textId="18A961AA" w:rsidR="00EA19EB" w:rsidRPr="002411F1" w:rsidRDefault="008652B4" w:rsidP="00C50A04">
            <w:pPr>
              <w:tabs>
                <w:tab w:val="right" w:leader="dot" w:pos="9356"/>
              </w:tabs>
              <w:spacing w:before="240" w:line="360" w:lineRule="auto"/>
              <w:jc w:val="center"/>
              <w:rPr>
                <w:bCs/>
              </w:rPr>
            </w:pPr>
            <w:r>
              <w:rPr>
                <w:bCs/>
              </w:rPr>
              <w:t>8</w:t>
            </w:r>
            <w:r w:rsidR="00EA19EB">
              <w:rPr>
                <w:bCs/>
              </w:rPr>
              <w:t>/</w:t>
            </w:r>
            <w:r>
              <w:rPr>
                <w:bCs/>
              </w:rPr>
              <w:t>4</w:t>
            </w:r>
            <w:r w:rsidR="00EA19EB">
              <w:rPr>
                <w:bCs/>
              </w:rPr>
              <w:t>/202</w:t>
            </w:r>
            <w:r>
              <w:rPr>
                <w:bCs/>
              </w:rPr>
              <w:t>4</w:t>
            </w:r>
          </w:p>
        </w:tc>
        <w:tc>
          <w:tcPr>
            <w:tcW w:w="3116" w:type="dxa"/>
            <w:shd w:val="clear" w:color="auto" w:fill="auto"/>
          </w:tcPr>
          <w:p w14:paraId="1AA4BE9B" w14:textId="1DEE9979" w:rsidR="00EA19EB" w:rsidRPr="002F0121" w:rsidRDefault="002F0121" w:rsidP="007A0F77">
            <w:pPr>
              <w:tabs>
                <w:tab w:val="right" w:leader="dot" w:pos="9356"/>
              </w:tabs>
              <w:spacing w:line="360" w:lineRule="auto"/>
              <w:jc w:val="both"/>
              <w:rPr>
                <w:bCs/>
                <w:sz w:val="26"/>
                <w:szCs w:val="26"/>
              </w:rPr>
            </w:pPr>
            <w:r w:rsidRPr="002F0121">
              <w:rPr>
                <w:bCs/>
                <w:sz w:val="26"/>
                <w:szCs w:val="26"/>
              </w:rPr>
              <w:t>Coding CRUD for user function.</w:t>
            </w:r>
          </w:p>
        </w:tc>
        <w:tc>
          <w:tcPr>
            <w:tcW w:w="3910" w:type="dxa"/>
            <w:gridSpan w:val="2"/>
            <w:shd w:val="clear" w:color="auto" w:fill="auto"/>
          </w:tcPr>
          <w:p w14:paraId="3D310FA8" w14:textId="77777777" w:rsidR="00EA19EB" w:rsidRPr="002411F1" w:rsidRDefault="00EA19EB" w:rsidP="007A0F77">
            <w:pPr>
              <w:tabs>
                <w:tab w:val="right" w:leader="dot" w:pos="9356"/>
              </w:tabs>
              <w:spacing w:line="360" w:lineRule="auto"/>
              <w:jc w:val="both"/>
              <w:rPr>
                <w:bCs/>
              </w:rPr>
            </w:pPr>
          </w:p>
        </w:tc>
      </w:tr>
      <w:tr w:rsidR="000842B2" w:rsidRPr="002411F1" w14:paraId="532DAE0B" w14:textId="77777777" w:rsidTr="000842B2">
        <w:trPr>
          <w:cantSplit/>
          <w:trHeight w:val="976"/>
        </w:trPr>
        <w:tc>
          <w:tcPr>
            <w:tcW w:w="824" w:type="dxa"/>
            <w:shd w:val="clear" w:color="auto" w:fill="auto"/>
            <w:vAlign w:val="center"/>
          </w:tcPr>
          <w:p w14:paraId="13883A05" w14:textId="259D6A0F" w:rsidR="00EA19EB" w:rsidRPr="002411F1" w:rsidRDefault="008652B4" w:rsidP="007A0F77">
            <w:pPr>
              <w:tabs>
                <w:tab w:val="right" w:leader="dot" w:pos="9356"/>
              </w:tabs>
              <w:spacing w:line="360" w:lineRule="auto"/>
              <w:jc w:val="center"/>
              <w:rPr>
                <w:bCs/>
              </w:rPr>
            </w:pPr>
            <w:r>
              <w:rPr>
                <w:bCs/>
              </w:rPr>
              <w:t>9</w:t>
            </w:r>
          </w:p>
        </w:tc>
        <w:tc>
          <w:tcPr>
            <w:tcW w:w="1455" w:type="dxa"/>
            <w:shd w:val="clear" w:color="auto" w:fill="auto"/>
          </w:tcPr>
          <w:p w14:paraId="1EBA2A10" w14:textId="4F39CE12" w:rsidR="00EA19EB" w:rsidRPr="002411F1" w:rsidRDefault="008652B4" w:rsidP="00C50A04">
            <w:pPr>
              <w:tabs>
                <w:tab w:val="right" w:leader="dot" w:pos="9356"/>
              </w:tabs>
              <w:spacing w:before="240" w:line="360" w:lineRule="auto"/>
              <w:jc w:val="center"/>
              <w:rPr>
                <w:bCs/>
              </w:rPr>
            </w:pPr>
            <w:r>
              <w:rPr>
                <w:bCs/>
              </w:rPr>
              <w:t>15</w:t>
            </w:r>
            <w:r w:rsidR="00EA19EB">
              <w:rPr>
                <w:bCs/>
              </w:rPr>
              <w:t>/</w:t>
            </w:r>
            <w:r>
              <w:rPr>
                <w:bCs/>
              </w:rPr>
              <w:t>4</w:t>
            </w:r>
            <w:r w:rsidR="00EA19EB">
              <w:rPr>
                <w:bCs/>
              </w:rPr>
              <w:t>/202</w:t>
            </w:r>
            <w:r>
              <w:rPr>
                <w:bCs/>
              </w:rPr>
              <w:t>4</w:t>
            </w:r>
          </w:p>
        </w:tc>
        <w:tc>
          <w:tcPr>
            <w:tcW w:w="3116" w:type="dxa"/>
            <w:shd w:val="clear" w:color="auto" w:fill="auto"/>
          </w:tcPr>
          <w:p w14:paraId="10BCE52F" w14:textId="4C4C15D6" w:rsidR="00EA19EB" w:rsidRPr="002F0121" w:rsidRDefault="002F0121" w:rsidP="007A0F77">
            <w:pPr>
              <w:tabs>
                <w:tab w:val="right" w:leader="dot" w:pos="9356"/>
              </w:tabs>
              <w:spacing w:line="360" w:lineRule="auto"/>
              <w:jc w:val="both"/>
              <w:rPr>
                <w:bCs/>
                <w:sz w:val="26"/>
                <w:szCs w:val="26"/>
              </w:rPr>
            </w:pPr>
            <w:r w:rsidRPr="002F0121">
              <w:rPr>
                <w:bCs/>
                <w:sz w:val="26"/>
                <w:szCs w:val="26"/>
              </w:rPr>
              <w:t>Coding CRUD for news function.</w:t>
            </w:r>
          </w:p>
        </w:tc>
        <w:tc>
          <w:tcPr>
            <w:tcW w:w="3910" w:type="dxa"/>
            <w:gridSpan w:val="2"/>
            <w:shd w:val="clear" w:color="auto" w:fill="auto"/>
          </w:tcPr>
          <w:p w14:paraId="39B0EAD5" w14:textId="77777777" w:rsidR="00EA19EB" w:rsidRPr="002411F1" w:rsidRDefault="00EA19EB" w:rsidP="007A0F77">
            <w:pPr>
              <w:tabs>
                <w:tab w:val="right" w:leader="dot" w:pos="9356"/>
              </w:tabs>
              <w:spacing w:line="360" w:lineRule="auto"/>
              <w:jc w:val="both"/>
              <w:rPr>
                <w:bCs/>
              </w:rPr>
            </w:pPr>
          </w:p>
        </w:tc>
      </w:tr>
      <w:tr w:rsidR="000842B2" w:rsidRPr="002411F1" w14:paraId="6E76B292" w14:textId="77777777" w:rsidTr="000842B2">
        <w:trPr>
          <w:cantSplit/>
          <w:trHeight w:val="1399"/>
        </w:trPr>
        <w:tc>
          <w:tcPr>
            <w:tcW w:w="824" w:type="dxa"/>
            <w:shd w:val="clear" w:color="auto" w:fill="auto"/>
            <w:vAlign w:val="center"/>
          </w:tcPr>
          <w:p w14:paraId="1A7AAC79" w14:textId="64D0E7AB" w:rsidR="00EA19EB" w:rsidRPr="002411F1" w:rsidRDefault="008652B4" w:rsidP="007A0F77">
            <w:pPr>
              <w:tabs>
                <w:tab w:val="right" w:leader="dot" w:pos="9356"/>
              </w:tabs>
              <w:spacing w:line="360" w:lineRule="auto"/>
              <w:jc w:val="center"/>
              <w:rPr>
                <w:bCs/>
              </w:rPr>
            </w:pPr>
            <w:r>
              <w:rPr>
                <w:bCs/>
              </w:rPr>
              <w:t>10</w:t>
            </w:r>
          </w:p>
        </w:tc>
        <w:tc>
          <w:tcPr>
            <w:tcW w:w="1455" w:type="dxa"/>
            <w:shd w:val="clear" w:color="auto" w:fill="auto"/>
          </w:tcPr>
          <w:p w14:paraId="6F375494" w14:textId="77777777" w:rsidR="00EA19EB" w:rsidRDefault="00EA19EB" w:rsidP="007A0F77">
            <w:pPr>
              <w:tabs>
                <w:tab w:val="right" w:leader="dot" w:pos="9356"/>
              </w:tabs>
              <w:spacing w:line="360" w:lineRule="auto"/>
              <w:jc w:val="center"/>
              <w:rPr>
                <w:bCs/>
              </w:rPr>
            </w:pPr>
          </w:p>
          <w:p w14:paraId="38B49B91" w14:textId="7BB7A841" w:rsidR="00EA19EB" w:rsidRPr="002411F1" w:rsidRDefault="008652B4" w:rsidP="007A0F77">
            <w:pPr>
              <w:tabs>
                <w:tab w:val="right" w:leader="dot" w:pos="9356"/>
              </w:tabs>
              <w:spacing w:line="360" w:lineRule="auto"/>
              <w:jc w:val="center"/>
              <w:rPr>
                <w:bCs/>
              </w:rPr>
            </w:pPr>
            <w:r>
              <w:rPr>
                <w:bCs/>
              </w:rPr>
              <w:t>22</w:t>
            </w:r>
            <w:r w:rsidR="00EA19EB">
              <w:rPr>
                <w:bCs/>
              </w:rPr>
              <w:t>/</w:t>
            </w:r>
            <w:r>
              <w:rPr>
                <w:bCs/>
              </w:rPr>
              <w:t>4</w:t>
            </w:r>
            <w:r w:rsidR="00EA19EB">
              <w:rPr>
                <w:bCs/>
              </w:rPr>
              <w:t>/202</w:t>
            </w:r>
            <w:r>
              <w:rPr>
                <w:bCs/>
              </w:rPr>
              <w:t>4</w:t>
            </w:r>
          </w:p>
        </w:tc>
        <w:tc>
          <w:tcPr>
            <w:tcW w:w="3116" w:type="dxa"/>
            <w:shd w:val="clear" w:color="auto" w:fill="auto"/>
          </w:tcPr>
          <w:p w14:paraId="1204C8D2" w14:textId="7324227D" w:rsidR="00C50A04" w:rsidRPr="002F0121" w:rsidRDefault="002F0121" w:rsidP="007A0F77">
            <w:pPr>
              <w:tabs>
                <w:tab w:val="right" w:leader="dot" w:pos="9356"/>
              </w:tabs>
              <w:spacing w:line="360" w:lineRule="auto"/>
              <w:jc w:val="both"/>
              <w:rPr>
                <w:sz w:val="26"/>
                <w:szCs w:val="26"/>
              </w:rPr>
            </w:pPr>
            <w:r w:rsidRPr="002F0121">
              <w:rPr>
                <w:sz w:val="26"/>
                <w:szCs w:val="26"/>
              </w:rPr>
              <w:t>Improve dashboard part (admin approve news before putting on website, author can see the own news).</w:t>
            </w:r>
          </w:p>
        </w:tc>
        <w:tc>
          <w:tcPr>
            <w:tcW w:w="3910" w:type="dxa"/>
            <w:gridSpan w:val="2"/>
            <w:shd w:val="clear" w:color="auto" w:fill="auto"/>
          </w:tcPr>
          <w:p w14:paraId="5C98D6D6" w14:textId="77777777" w:rsidR="00EA19EB" w:rsidRPr="002411F1" w:rsidRDefault="00EA19EB" w:rsidP="007A0F77">
            <w:pPr>
              <w:tabs>
                <w:tab w:val="right" w:leader="dot" w:pos="9356"/>
              </w:tabs>
              <w:spacing w:line="360" w:lineRule="auto"/>
              <w:jc w:val="both"/>
              <w:rPr>
                <w:bCs/>
              </w:rPr>
            </w:pPr>
          </w:p>
        </w:tc>
      </w:tr>
      <w:tr w:rsidR="000842B2" w:rsidRPr="002411F1" w14:paraId="3D9F0E58" w14:textId="77777777" w:rsidTr="000842B2">
        <w:trPr>
          <w:cantSplit/>
          <w:trHeight w:val="1039"/>
        </w:trPr>
        <w:tc>
          <w:tcPr>
            <w:tcW w:w="824" w:type="dxa"/>
            <w:shd w:val="clear" w:color="auto" w:fill="auto"/>
            <w:vAlign w:val="center"/>
          </w:tcPr>
          <w:p w14:paraId="5AAD7B48" w14:textId="6C0233DC" w:rsidR="00EA19EB" w:rsidRPr="002411F1" w:rsidRDefault="00EA19EB" w:rsidP="007A0F77">
            <w:pPr>
              <w:tabs>
                <w:tab w:val="right" w:leader="dot" w:pos="9356"/>
              </w:tabs>
              <w:spacing w:line="360" w:lineRule="auto"/>
              <w:jc w:val="center"/>
              <w:rPr>
                <w:bCs/>
              </w:rPr>
            </w:pPr>
            <w:r w:rsidRPr="002411F1">
              <w:rPr>
                <w:bCs/>
              </w:rPr>
              <w:t>1</w:t>
            </w:r>
            <w:r w:rsidR="008652B4">
              <w:rPr>
                <w:bCs/>
              </w:rPr>
              <w:t>1</w:t>
            </w:r>
          </w:p>
        </w:tc>
        <w:tc>
          <w:tcPr>
            <w:tcW w:w="1455" w:type="dxa"/>
            <w:shd w:val="clear" w:color="auto" w:fill="auto"/>
          </w:tcPr>
          <w:p w14:paraId="4C5F56E4" w14:textId="77777777" w:rsidR="00EA19EB" w:rsidRPr="0086607D" w:rsidRDefault="00EA19EB" w:rsidP="007A0F77">
            <w:pPr>
              <w:autoSpaceDE w:val="0"/>
              <w:autoSpaceDN w:val="0"/>
              <w:adjustRightInd w:val="0"/>
              <w:rPr>
                <w:rFonts w:eastAsiaTheme="minorHAnsi"/>
                <w:color w:val="000000"/>
              </w:rPr>
            </w:pPr>
          </w:p>
          <w:tbl>
            <w:tblPr>
              <w:tblW w:w="0" w:type="auto"/>
              <w:tblBorders>
                <w:top w:val="nil"/>
                <w:left w:val="nil"/>
                <w:bottom w:val="nil"/>
                <w:right w:val="nil"/>
              </w:tblBorders>
              <w:tblLook w:val="0000" w:firstRow="0" w:lastRow="0" w:firstColumn="0" w:lastColumn="0" w:noHBand="0" w:noVBand="0"/>
            </w:tblPr>
            <w:tblGrid>
              <w:gridCol w:w="1190"/>
            </w:tblGrid>
            <w:tr w:rsidR="00EA19EB" w:rsidRPr="0086607D" w14:paraId="7A817C66" w14:textId="77777777" w:rsidTr="007A0F77">
              <w:trPr>
                <w:trHeight w:val="98"/>
              </w:trPr>
              <w:tc>
                <w:tcPr>
                  <w:tcW w:w="0" w:type="auto"/>
                </w:tcPr>
                <w:p w14:paraId="00954B96" w14:textId="64E6B6D6" w:rsidR="00EA19EB" w:rsidRPr="00342C0A" w:rsidRDefault="008652B4" w:rsidP="007A0F77">
                  <w:pPr>
                    <w:autoSpaceDE w:val="0"/>
                    <w:autoSpaceDN w:val="0"/>
                    <w:adjustRightInd w:val="0"/>
                    <w:rPr>
                      <w:rFonts w:eastAsiaTheme="minorHAnsi"/>
                      <w:color w:val="000000"/>
                    </w:rPr>
                  </w:pPr>
                  <w:r w:rsidRPr="00342C0A">
                    <w:rPr>
                      <w:rFonts w:eastAsiaTheme="minorHAnsi"/>
                      <w:color w:val="000000"/>
                    </w:rPr>
                    <w:t>29</w:t>
                  </w:r>
                  <w:r w:rsidR="00EA19EB" w:rsidRPr="00342C0A">
                    <w:rPr>
                      <w:rFonts w:eastAsiaTheme="minorHAnsi"/>
                      <w:color w:val="000000"/>
                    </w:rPr>
                    <w:t>/</w:t>
                  </w:r>
                  <w:r w:rsidRPr="00342C0A">
                    <w:rPr>
                      <w:rFonts w:eastAsiaTheme="minorHAnsi"/>
                      <w:color w:val="000000"/>
                    </w:rPr>
                    <w:t>4</w:t>
                  </w:r>
                  <w:r w:rsidR="00EA19EB" w:rsidRPr="00342C0A">
                    <w:rPr>
                      <w:rFonts w:eastAsiaTheme="minorHAnsi"/>
                      <w:color w:val="000000"/>
                    </w:rPr>
                    <w:t>/202</w:t>
                  </w:r>
                  <w:r w:rsidRPr="00342C0A">
                    <w:rPr>
                      <w:rFonts w:eastAsiaTheme="minorHAnsi"/>
                      <w:color w:val="000000"/>
                    </w:rPr>
                    <w:t>4</w:t>
                  </w:r>
                  <w:r w:rsidR="00EA19EB" w:rsidRPr="00342C0A">
                    <w:rPr>
                      <w:rFonts w:eastAsiaTheme="minorHAnsi"/>
                      <w:color w:val="000000"/>
                    </w:rPr>
                    <w:t xml:space="preserve"> </w:t>
                  </w:r>
                </w:p>
              </w:tc>
            </w:tr>
          </w:tbl>
          <w:p w14:paraId="548E5D20" w14:textId="77777777" w:rsidR="00EA19EB" w:rsidRPr="002411F1" w:rsidRDefault="00EA19EB" w:rsidP="007A0F77">
            <w:pPr>
              <w:tabs>
                <w:tab w:val="right" w:leader="dot" w:pos="9356"/>
              </w:tabs>
              <w:spacing w:line="360" w:lineRule="auto"/>
              <w:jc w:val="both"/>
              <w:rPr>
                <w:bCs/>
              </w:rPr>
            </w:pPr>
          </w:p>
        </w:tc>
        <w:tc>
          <w:tcPr>
            <w:tcW w:w="3116" w:type="dxa"/>
            <w:shd w:val="clear" w:color="auto" w:fill="auto"/>
          </w:tcPr>
          <w:p w14:paraId="7497749B" w14:textId="4A211B61" w:rsidR="00EA19EB" w:rsidRPr="002F0121" w:rsidRDefault="002F0121" w:rsidP="007A0F77">
            <w:pPr>
              <w:tabs>
                <w:tab w:val="right" w:leader="dot" w:pos="9356"/>
              </w:tabs>
              <w:spacing w:line="360" w:lineRule="auto"/>
              <w:jc w:val="both"/>
              <w:rPr>
                <w:bCs/>
                <w:sz w:val="26"/>
                <w:szCs w:val="26"/>
              </w:rPr>
            </w:pPr>
            <w:r w:rsidRPr="002F0121">
              <w:rPr>
                <w:bCs/>
                <w:sz w:val="26"/>
                <w:szCs w:val="26"/>
              </w:rPr>
              <w:t>Improve website interface.</w:t>
            </w:r>
          </w:p>
        </w:tc>
        <w:tc>
          <w:tcPr>
            <w:tcW w:w="3910" w:type="dxa"/>
            <w:gridSpan w:val="2"/>
            <w:shd w:val="clear" w:color="auto" w:fill="auto"/>
          </w:tcPr>
          <w:p w14:paraId="7161524B" w14:textId="77777777" w:rsidR="00EA19EB" w:rsidRPr="002411F1" w:rsidRDefault="00EA19EB" w:rsidP="007A0F77">
            <w:pPr>
              <w:tabs>
                <w:tab w:val="right" w:leader="dot" w:pos="9356"/>
              </w:tabs>
              <w:spacing w:line="360" w:lineRule="auto"/>
              <w:jc w:val="both"/>
              <w:rPr>
                <w:bCs/>
              </w:rPr>
            </w:pPr>
          </w:p>
        </w:tc>
      </w:tr>
      <w:tr w:rsidR="000842B2" w:rsidRPr="002411F1" w14:paraId="6DC4C9AF" w14:textId="77777777" w:rsidTr="000842B2">
        <w:trPr>
          <w:cantSplit/>
          <w:trHeight w:val="832"/>
        </w:trPr>
        <w:tc>
          <w:tcPr>
            <w:tcW w:w="824" w:type="dxa"/>
            <w:shd w:val="clear" w:color="auto" w:fill="auto"/>
            <w:vAlign w:val="center"/>
          </w:tcPr>
          <w:p w14:paraId="19F60CA1" w14:textId="45F33772" w:rsidR="00EA19EB" w:rsidRPr="002411F1" w:rsidRDefault="00EA19EB" w:rsidP="007A0F77">
            <w:pPr>
              <w:tabs>
                <w:tab w:val="right" w:leader="dot" w:pos="9356"/>
              </w:tabs>
              <w:spacing w:line="360" w:lineRule="auto"/>
              <w:jc w:val="center"/>
              <w:rPr>
                <w:bCs/>
              </w:rPr>
            </w:pPr>
            <w:r w:rsidRPr="002411F1">
              <w:rPr>
                <w:bCs/>
              </w:rPr>
              <w:t>1</w:t>
            </w:r>
            <w:r w:rsidR="008652B4">
              <w:rPr>
                <w:bCs/>
              </w:rPr>
              <w:t>2</w:t>
            </w:r>
          </w:p>
        </w:tc>
        <w:tc>
          <w:tcPr>
            <w:tcW w:w="1455" w:type="dxa"/>
            <w:shd w:val="clear" w:color="auto" w:fill="auto"/>
          </w:tcPr>
          <w:p w14:paraId="0F4F3AFB" w14:textId="77777777" w:rsidR="00EA19EB" w:rsidRPr="00BC0CAC" w:rsidRDefault="00EA19EB" w:rsidP="007A0F77">
            <w:pPr>
              <w:autoSpaceDE w:val="0"/>
              <w:autoSpaceDN w:val="0"/>
              <w:adjustRightInd w:val="0"/>
              <w:rPr>
                <w:rFonts w:eastAsiaTheme="minorHAnsi"/>
                <w:color w:val="000000"/>
              </w:rPr>
            </w:pPr>
          </w:p>
          <w:tbl>
            <w:tblPr>
              <w:tblW w:w="0" w:type="auto"/>
              <w:tblBorders>
                <w:top w:val="nil"/>
                <w:left w:val="nil"/>
                <w:bottom w:val="nil"/>
                <w:right w:val="nil"/>
              </w:tblBorders>
              <w:tblLook w:val="0000" w:firstRow="0" w:lastRow="0" w:firstColumn="0" w:lastColumn="0" w:noHBand="0" w:noVBand="0"/>
            </w:tblPr>
            <w:tblGrid>
              <w:gridCol w:w="1070"/>
            </w:tblGrid>
            <w:tr w:rsidR="00EA19EB" w:rsidRPr="00BC0CAC" w14:paraId="40225EBC" w14:textId="77777777" w:rsidTr="007A0F77">
              <w:trPr>
                <w:trHeight w:val="98"/>
              </w:trPr>
              <w:tc>
                <w:tcPr>
                  <w:tcW w:w="0" w:type="auto"/>
                </w:tcPr>
                <w:p w14:paraId="6D967564" w14:textId="781487A3" w:rsidR="00EA19EB" w:rsidRPr="00342C0A" w:rsidRDefault="008652B4" w:rsidP="007A0F77">
                  <w:pPr>
                    <w:autoSpaceDE w:val="0"/>
                    <w:autoSpaceDN w:val="0"/>
                    <w:adjustRightInd w:val="0"/>
                    <w:rPr>
                      <w:rFonts w:eastAsiaTheme="minorHAnsi"/>
                      <w:color w:val="000000"/>
                    </w:rPr>
                  </w:pPr>
                  <w:r w:rsidRPr="00342C0A">
                    <w:rPr>
                      <w:rFonts w:eastAsiaTheme="minorHAnsi"/>
                      <w:color w:val="000000"/>
                    </w:rPr>
                    <w:t>6</w:t>
                  </w:r>
                  <w:r w:rsidR="00EA19EB" w:rsidRPr="00342C0A">
                    <w:rPr>
                      <w:rFonts w:eastAsiaTheme="minorHAnsi"/>
                      <w:color w:val="000000"/>
                    </w:rPr>
                    <w:t>/</w:t>
                  </w:r>
                  <w:r w:rsidRPr="00342C0A">
                    <w:rPr>
                      <w:rFonts w:eastAsiaTheme="minorHAnsi"/>
                      <w:color w:val="000000"/>
                    </w:rPr>
                    <w:t>5</w:t>
                  </w:r>
                  <w:r w:rsidR="00EA19EB" w:rsidRPr="00342C0A">
                    <w:rPr>
                      <w:rFonts w:eastAsiaTheme="minorHAnsi"/>
                      <w:color w:val="000000"/>
                    </w:rPr>
                    <w:t>/202</w:t>
                  </w:r>
                  <w:r w:rsidRPr="00342C0A">
                    <w:rPr>
                      <w:rFonts w:eastAsiaTheme="minorHAnsi"/>
                      <w:color w:val="000000"/>
                    </w:rPr>
                    <w:t>4</w:t>
                  </w:r>
                  <w:r w:rsidR="00EA19EB" w:rsidRPr="00342C0A">
                    <w:rPr>
                      <w:rFonts w:eastAsiaTheme="minorHAnsi"/>
                      <w:color w:val="000000"/>
                    </w:rPr>
                    <w:t xml:space="preserve"> </w:t>
                  </w:r>
                </w:p>
              </w:tc>
            </w:tr>
          </w:tbl>
          <w:p w14:paraId="0199313C" w14:textId="77777777" w:rsidR="00EA19EB" w:rsidRPr="002411F1" w:rsidRDefault="00EA19EB" w:rsidP="007A0F77">
            <w:pPr>
              <w:tabs>
                <w:tab w:val="right" w:leader="dot" w:pos="9356"/>
              </w:tabs>
              <w:spacing w:line="360" w:lineRule="auto"/>
              <w:jc w:val="both"/>
              <w:rPr>
                <w:bCs/>
              </w:rPr>
            </w:pPr>
          </w:p>
        </w:tc>
        <w:tc>
          <w:tcPr>
            <w:tcW w:w="3116" w:type="dxa"/>
            <w:shd w:val="clear" w:color="auto" w:fill="auto"/>
          </w:tcPr>
          <w:p w14:paraId="6D028397" w14:textId="4A08AEA7" w:rsidR="00EA19EB" w:rsidRPr="002F0121" w:rsidRDefault="002F0121" w:rsidP="007A0F77">
            <w:pPr>
              <w:tabs>
                <w:tab w:val="right" w:leader="dot" w:pos="9356"/>
              </w:tabs>
              <w:spacing w:line="360" w:lineRule="auto"/>
              <w:jc w:val="both"/>
              <w:rPr>
                <w:bCs/>
                <w:sz w:val="26"/>
                <w:szCs w:val="26"/>
              </w:rPr>
            </w:pPr>
            <w:r w:rsidRPr="002F0121">
              <w:rPr>
                <w:bCs/>
                <w:sz w:val="26"/>
                <w:szCs w:val="26"/>
              </w:rPr>
              <w:t>Coding like and comment section.</w:t>
            </w:r>
          </w:p>
        </w:tc>
        <w:tc>
          <w:tcPr>
            <w:tcW w:w="3910" w:type="dxa"/>
            <w:gridSpan w:val="2"/>
            <w:shd w:val="clear" w:color="auto" w:fill="auto"/>
          </w:tcPr>
          <w:p w14:paraId="147F2BEC" w14:textId="77777777" w:rsidR="00EA19EB" w:rsidRPr="002411F1" w:rsidRDefault="00EA19EB" w:rsidP="007A0F77">
            <w:pPr>
              <w:tabs>
                <w:tab w:val="right" w:leader="dot" w:pos="9356"/>
              </w:tabs>
              <w:spacing w:line="360" w:lineRule="auto"/>
              <w:jc w:val="both"/>
              <w:rPr>
                <w:bCs/>
              </w:rPr>
            </w:pPr>
          </w:p>
        </w:tc>
      </w:tr>
      <w:tr w:rsidR="000842B2" w:rsidRPr="002411F1" w14:paraId="09BBD9F6" w14:textId="77777777" w:rsidTr="000842B2">
        <w:trPr>
          <w:cantSplit/>
        </w:trPr>
        <w:tc>
          <w:tcPr>
            <w:tcW w:w="824" w:type="dxa"/>
            <w:shd w:val="clear" w:color="auto" w:fill="auto"/>
            <w:vAlign w:val="center"/>
          </w:tcPr>
          <w:p w14:paraId="317A2D52" w14:textId="6C40A2ED" w:rsidR="00EA19EB" w:rsidRPr="002411F1" w:rsidRDefault="00EA19EB" w:rsidP="007A0F77">
            <w:pPr>
              <w:tabs>
                <w:tab w:val="right" w:leader="dot" w:pos="9356"/>
              </w:tabs>
              <w:spacing w:line="360" w:lineRule="auto"/>
              <w:jc w:val="center"/>
              <w:rPr>
                <w:bCs/>
              </w:rPr>
            </w:pPr>
            <w:r w:rsidRPr="002411F1">
              <w:rPr>
                <w:bCs/>
              </w:rPr>
              <w:lastRenderedPageBreak/>
              <w:t>1</w:t>
            </w:r>
            <w:r w:rsidR="008652B4">
              <w:rPr>
                <w:bCs/>
              </w:rPr>
              <w:t>3</w:t>
            </w:r>
          </w:p>
        </w:tc>
        <w:tc>
          <w:tcPr>
            <w:tcW w:w="1455" w:type="dxa"/>
            <w:shd w:val="clear" w:color="auto" w:fill="auto"/>
          </w:tcPr>
          <w:p w14:paraId="37296840" w14:textId="77777777" w:rsidR="00EA19EB" w:rsidRPr="00BC0CAC" w:rsidRDefault="00EA19EB" w:rsidP="007A0F77">
            <w:pPr>
              <w:autoSpaceDE w:val="0"/>
              <w:autoSpaceDN w:val="0"/>
              <w:adjustRightInd w:val="0"/>
              <w:rPr>
                <w:rFonts w:eastAsiaTheme="minorHAnsi"/>
                <w:color w:val="000000"/>
              </w:rPr>
            </w:pPr>
          </w:p>
          <w:tbl>
            <w:tblPr>
              <w:tblW w:w="0" w:type="auto"/>
              <w:tblBorders>
                <w:top w:val="nil"/>
                <w:left w:val="nil"/>
                <w:bottom w:val="nil"/>
                <w:right w:val="nil"/>
              </w:tblBorders>
              <w:tblLook w:val="0000" w:firstRow="0" w:lastRow="0" w:firstColumn="0" w:lastColumn="0" w:noHBand="0" w:noVBand="0"/>
            </w:tblPr>
            <w:tblGrid>
              <w:gridCol w:w="1190"/>
            </w:tblGrid>
            <w:tr w:rsidR="00EA19EB" w:rsidRPr="00BC0CAC" w14:paraId="3CB8C206" w14:textId="77777777" w:rsidTr="007A0F77">
              <w:trPr>
                <w:trHeight w:val="98"/>
              </w:trPr>
              <w:tc>
                <w:tcPr>
                  <w:tcW w:w="0" w:type="auto"/>
                </w:tcPr>
                <w:p w14:paraId="4A912156" w14:textId="03858880" w:rsidR="00EA19EB" w:rsidRPr="00342C0A" w:rsidRDefault="008652B4" w:rsidP="007A0F77">
                  <w:pPr>
                    <w:autoSpaceDE w:val="0"/>
                    <w:autoSpaceDN w:val="0"/>
                    <w:adjustRightInd w:val="0"/>
                    <w:rPr>
                      <w:rFonts w:eastAsiaTheme="minorHAnsi"/>
                      <w:color w:val="000000"/>
                    </w:rPr>
                  </w:pPr>
                  <w:r w:rsidRPr="00342C0A">
                    <w:rPr>
                      <w:rFonts w:eastAsiaTheme="minorHAnsi"/>
                      <w:color w:val="000000"/>
                    </w:rPr>
                    <w:t>13</w:t>
                  </w:r>
                  <w:r w:rsidR="00EA19EB" w:rsidRPr="00342C0A">
                    <w:rPr>
                      <w:rFonts w:eastAsiaTheme="minorHAnsi"/>
                      <w:color w:val="000000"/>
                    </w:rPr>
                    <w:t>/</w:t>
                  </w:r>
                  <w:r w:rsidRPr="00342C0A">
                    <w:rPr>
                      <w:rFonts w:eastAsiaTheme="minorHAnsi"/>
                      <w:color w:val="000000"/>
                    </w:rPr>
                    <w:t>5</w:t>
                  </w:r>
                  <w:r w:rsidR="00EA19EB" w:rsidRPr="00342C0A">
                    <w:rPr>
                      <w:rFonts w:eastAsiaTheme="minorHAnsi"/>
                      <w:color w:val="000000"/>
                    </w:rPr>
                    <w:t>/202</w:t>
                  </w:r>
                  <w:r w:rsidRPr="00342C0A">
                    <w:rPr>
                      <w:rFonts w:eastAsiaTheme="minorHAnsi"/>
                      <w:color w:val="000000"/>
                    </w:rPr>
                    <w:t>4</w:t>
                  </w:r>
                  <w:r w:rsidR="00EA19EB" w:rsidRPr="00342C0A">
                    <w:rPr>
                      <w:rFonts w:eastAsiaTheme="minorHAnsi"/>
                      <w:color w:val="000000"/>
                    </w:rPr>
                    <w:t xml:space="preserve"> </w:t>
                  </w:r>
                </w:p>
              </w:tc>
            </w:tr>
          </w:tbl>
          <w:p w14:paraId="16F83B98" w14:textId="77777777" w:rsidR="00EA19EB" w:rsidRPr="002411F1" w:rsidRDefault="00EA19EB" w:rsidP="007A0F77">
            <w:pPr>
              <w:tabs>
                <w:tab w:val="right" w:leader="dot" w:pos="9356"/>
              </w:tabs>
              <w:spacing w:line="360" w:lineRule="auto"/>
              <w:jc w:val="both"/>
              <w:rPr>
                <w:bCs/>
              </w:rPr>
            </w:pPr>
          </w:p>
        </w:tc>
        <w:tc>
          <w:tcPr>
            <w:tcW w:w="3116" w:type="dxa"/>
            <w:shd w:val="clear" w:color="auto" w:fill="auto"/>
          </w:tcPr>
          <w:p w14:paraId="4C1300C6" w14:textId="3F0BFD7E" w:rsidR="00EA19EB" w:rsidRPr="002F0121" w:rsidRDefault="002F0121" w:rsidP="007A0F77">
            <w:pPr>
              <w:tabs>
                <w:tab w:val="right" w:leader="dot" w:pos="9356"/>
              </w:tabs>
              <w:spacing w:line="360" w:lineRule="auto"/>
              <w:jc w:val="both"/>
              <w:rPr>
                <w:bCs/>
                <w:sz w:val="26"/>
                <w:szCs w:val="26"/>
              </w:rPr>
            </w:pPr>
            <w:r w:rsidRPr="002F0121">
              <w:rPr>
                <w:bCs/>
                <w:sz w:val="26"/>
                <w:szCs w:val="26"/>
              </w:rPr>
              <w:t>Coding sort news by view and like function.</w:t>
            </w:r>
          </w:p>
        </w:tc>
        <w:tc>
          <w:tcPr>
            <w:tcW w:w="3910" w:type="dxa"/>
            <w:gridSpan w:val="2"/>
            <w:shd w:val="clear" w:color="auto" w:fill="auto"/>
          </w:tcPr>
          <w:p w14:paraId="10117B82" w14:textId="77777777" w:rsidR="00EA19EB" w:rsidRPr="002411F1" w:rsidRDefault="00EA19EB" w:rsidP="007A0F77">
            <w:pPr>
              <w:tabs>
                <w:tab w:val="right" w:leader="dot" w:pos="9356"/>
              </w:tabs>
              <w:spacing w:line="360" w:lineRule="auto"/>
              <w:jc w:val="both"/>
              <w:rPr>
                <w:bCs/>
              </w:rPr>
            </w:pPr>
          </w:p>
        </w:tc>
      </w:tr>
      <w:tr w:rsidR="000842B2" w:rsidRPr="002411F1" w14:paraId="2DB030BD" w14:textId="77777777" w:rsidTr="00F13F5F">
        <w:trPr>
          <w:gridAfter w:val="1"/>
          <w:wAfter w:w="9" w:type="dxa"/>
          <w:cantSplit/>
        </w:trPr>
        <w:tc>
          <w:tcPr>
            <w:tcW w:w="824" w:type="dxa"/>
            <w:shd w:val="clear" w:color="auto" w:fill="auto"/>
            <w:vAlign w:val="center"/>
          </w:tcPr>
          <w:p w14:paraId="06A55A88" w14:textId="44085D60" w:rsidR="00EA19EB" w:rsidRPr="002411F1" w:rsidRDefault="00EA19EB" w:rsidP="007A0F77">
            <w:pPr>
              <w:tabs>
                <w:tab w:val="right" w:leader="dot" w:pos="9356"/>
              </w:tabs>
              <w:spacing w:line="360" w:lineRule="auto"/>
              <w:jc w:val="center"/>
              <w:rPr>
                <w:bCs/>
              </w:rPr>
            </w:pPr>
            <w:r w:rsidRPr="002411F1">
              <w:rPr>
                <w:bCs/>
              </w:rPr>
              <w:t>1</w:t>
            </w:r>
            <w:r w:rsidR="008652B4">
              <w:rPr>
                <w:bCs/>
              </w:rPr>
              <w:t>4</w:t>
            </w:r>
          </w:p>
        </w:tc>
        <w:tc>
          <w:tcPr>
            <w:tcW w:w="1455" w:type="dxa"/>
            <w:shd w:val="clear" w:color="auto" w:fill="auto"/>
          </w:tcPr>
          <w:p w14:paraId="108ED4AC" w14:textId="77777777" w:rsidR="00EA19EB" w:rsidRDefault="00EA19EB" w:rsidP="007A0F77">
            <w:pPr>
              <w:pStyle w:val="Default"/>
            </w:pPr>
          </w:p>
          <w:tbl>
            <w:tblPr>
              <w:tblW w:w="0" w:type="auto"/>
              <w:jc w:val="center"/>
              <w:tblBorders>
                <w:top w:val="nil"/>
                <w:left w:val="nil"/>
                <w:bottom w:val="nil"/>
                <w:right w:val="nil"/>
              </w:tblBorders>
              <w:tblLook w:val="0000" w:firstRow="0" w:lastRow="0" w:firstColumn="0" w:lastColumn="0" w:noHBand="0" w:noVBand="0"/>
            </w:tblPr>
            <w:tblGrid>
              <w:gridCol w:w="1190"/>
            </w:tblGrid>
            <w:tr w:rsidR="00EA19EB" w14:paraId="4DFDAA33" w14:textId="77777777" w:rsidTr="007A0F77">
              <w:trPr>
                <w:trHeight w:val="98"/>
                <w:jc w:val="center"/>
              </w:trPr>
              <w:tc>
                <w:tcPr>
                  <w:tcW w:w="0" w:type="auto"/>
                </w:tcPr>
                <w:p w14:paraId="75722DBB" w14:textId="77777777" w:rsidR="00C50A04" w:rsidRDefault="00C50A04" w:rsidP="007A0F77">
                  <w:pPr>
                    <w:pStyle w:val="Default"/>
                    <w:rPr>
                      <w:sz w:val="22"/>
                      <w:szCs w:val="22"/>
                    </w:rPr>
                  </w:pPr>
                </w:p>
                <w:p w14:paraId="528185FA" w14:textId="4089C711" w:rsidR="00EA19EB" w:rsidRPr="00342C0A" w:rsidRDefault="000842B2" w:rsidP="007A0F77">
                  <w:pPr>
                    <w:pStyle w:val="Default"/>
                  </w:pPr>
                  <w:r w:rsidRPr="00342C0A">
                    <w:t>20</w:t>
                  </w:r>
                  <w:r w:rsidR="00EA19EB" w:rsidRPr="00342C0A">
                    <w:t>/</w:t>
                  </w:r>
                  <w:r w:rsidRPr="00342C0A">
                    <w:t>5</w:t>
                  </w:r>
                  <w:r w:rsidR="00EA19EB" w:rsidRPr="00342C0A">
                    <w:t xml:space="preserve">/2023 </w:t>
                  </w:r>
                </w:p>
              </w:tc>
            </w:tr>
          </w:tbl>
          <w:p w14:paraId="17775353" w14:textId="77777777" w:rsidR="00EA19EB" w:rsidRPr="002411F1" w:rsidRDefault="00EA19EB" w:rsidP="007A0F77">
            <w:pPr>
              <w:tabs>
                <w:tab w:val="right" w:leader="dot" w:pos="9356"/>
              </w:tabs>
              <w:spacing w:line="360" w:lineRule="auto"/>
              <w:jc w:val="both"/>
              <w:rPr>
                <w:bCs/>
              </w:rPr>
            </w:pPr>
          </w:p>
        </w:tc>
        <w:tc>
          <w:tcPr>
            <w:tcW w:w="3116" w:type="dxa"/>
            <w:shd w:val="clear" w:color="auto" w:fill="auto"/>
          </w:tcPr>
          <w:p w14:paraId="57C4671A" w14:textId="741084E6" w:rsidR="00EA19EB" w:rsidRPr="00094172" w:rsidRDefault="002F0121" w:rsidP="007A0F77">
            <w:pPr>
              <w:tabs>
                <w:tab w:val="right" w:leader="dot" w:pos="9356"/>
              </w:tabs>
              <w:spacing w:line="360" w:lineRule="auto"/>
              <w:jc w:val="both"/>
              <w:rPr>
                <w:bCs/>
                <w:sz w:val="26"/>
                <w:szCs w:val="26"/>
              </w:rPr>
            </w:pPr>
            <w:r>
              <w:rPr>
                <w:bCs/>
                <w:sz w:val="26"/>
                <w:szCs w:val="26"/>
              </w:rPr>
              <w:t>Check everything of the website to start writing report, add news to website to look more like real-world project.</w:t>
            </w:r>
          </w:p>
        </w:tc>
        <w:tc>
          <w:tcPr>
            <w:tcW w:w="3901" w:type="dxa"/>
            <w:shd w:val="clear" w:color="auto" w:fill="auto"/>
          </w:tcPr>
          <w:p w14:paraId="24B42305" w14:textId="77777777" w:rsidR="00EA19EB" w:rsidRPr="002411F1" w:rsidRDefault="00EA19EB" w:rsidP="007A0F77">
            <w:pPr>
              <w:tabs>
                <w:tab w:val="right" w:leader="dot" w:pos="9356"/>
              </w:tabs>
              <w:spacing w:line="360" w:lineRule="auto"/>
              <w:jc w:val="both"/>
              <w:rPr>
                <w:bCs/>
              </w:rPr>
            </w:pPr>
          </w:p>
        </w:tc>
      </w:tr>
      <w:tr w:rsidR="000842B2" w:rsidRPr="002411F1" w14:paraId="1F33C726" w14:textId="77777777" w:rsidTr="00F13F5F">
        <w:trPr>
          <w:gridAfter w:val="1"/>
          <w:wAfter w:w="9" w:type="dxa"/>
          <w:cantSplit/>
        </w:trPr>
        <w:tc>
          <w:tcPr>
            <w:tcW w:w="824" w:type="dxa"/>
            <w:shd w:val="clear" w:color="auto" w:fill="auto"/>
            <w:vAlign w:val="center"/>
          </w:tcPr>
          <w:p w14:paraId="4E96B180" w14:textId="10C569B1" w:rsidR="000842B2" w:rsidRPr="002411F1" w:rsidRDefault="000842B2" w:rsidP="007A0F77">
            <w:pPr>
              <w:tabs>
                <w:tab w:val="right" w:leader="dot" w:pos="9356"/>
              </w:tabs>
              <w:spacing w:line="360" w:lineRule="auto"/>
              <w:jc w:val="center"/>
              <w:rPr>
                <w:bCs/>
              </w:rPr>
            </w:pPr>
            <w:r>
              <w:rPr>
                <w:bCs/>
              </w:rPr>
              <w:t>15</w:t>
            </w:r>
          </w:p>
        </w:tc>
        <w:tc>
          <w:tcPr>
            <w:tcW w:w="1455" w:type="dxa"/>
            <w:shd w:val="clear" w:color="auto" w:fill="auto"/>
          </w:tcPr>
          <w:p w14:paraId="417A6374" w14:textId="77777777" w:rsidR="000842B2" w:rsidRDefault="000842B2" w:rsidP="000842B2">
            <w:pPr>
              <w:pStyle w:val="Default"/>
              <w:jc w:val="center"/>
              <w:rPr>
                <w:sz w:val="22"/>
                <w:szCs w:val="22"/>
              </w:rPr>
            </w:pPr>
          </w:p>
          <w:p w14:paraId="06244F46" w14:textId="64BF1979" w:rsidR="000842B2" w:rsidRPr="00342C0A" w:rsidRDefault="000842B2" w:rsidP="003C4984">
            <w:pPr>
              <w:pStyle w:val="Default"/>
              <w:jc w:val="center"/>
            </w:pPr>
            <w:r w:rsidRPr="00342C0A">
              <w:t>27/5/2023</w:t>
            </w:r>
          </w:p>
        </w:tc>
        <w:tc>
          <w:tcPr>
            <w:tcW w:w="3116" w:type="dxa"/>
            <w:shd w:val="clear" w:color="auto" w:fill="auto"/>
          </w:tcPr>
          <w:p w14:paraId="3A01F238" w14:textId="37B958E3" w:rsidR="000842B2" w:rsidRPr="00BC0CAC" w:rsidRDefault="003C4984" w:rsidP="007A0F77">
            <w:pPr>
              <w:tabs>
                <w:tab w:val="right" w:leader="dot" w:pos="9356"/>
              </w:tabs>
              <w:spacing w:line="360" w:lineRule="auto"/>
              <w:jc w:val="both"/>
              <w:rPr>
                <w:bCs/>
                <w:sz w:val="26"/>
                <w:szCs w:val="26"/>
              </w:rPr>
            </w:pPr>
            <w:r>
              <w:rPr>
                <w:bCs/>
                <w:sz w:val="26"/>
                <w:szCs w:val="26"/>
              </w:rPr>
              <w:t>Write and edit report with mentor support</w:t>
            </w:r>
            <w:r w:rsidR="0049037E">
              <w:rPr>
                <w:bCs/>
                <w:sz w:val="26"/>
                <w:szCs w:val="26"/>
              </w:rPr>
              <w:t>.</w:t>
            </w:r>
          </w:p>
        </w:tc>
        <w:tc>
          <w:tcPr>
            <w:tcW w:w="3901" w:type="dxa"/>
            <w:shd w:val="clear" w:color="auto" w:fill="auto"/>
          </w:tcPr>
          <w:p w14:paraId="77B61440" w14:textId="77777777" w:rsidR="000842B2" w:rsidRPr="002411F1" w:rsidRDefault="000842B2" w:rsidP="007A0F77">
            <w:pPr>
              <w:tabs>
                <w:tab w:val="right" w:leader="dot" w:pos="9356"/>
              </w:tabs>
              <w:spacing w:line="360" w:lineRule="auto"/>
              <w:jc w:val="both"/>
              <w:rPr>
                <w:bCs/>
              </w:rPr>
            </w:pPr>
          </w:p>
        </w:tc>
      </w:tr>
      <w:tr w:rsidR="000842B2" w:rsidRPr="002411F1" w14:paraId="1B584EB0" w14:textId="77777777" w:rsidTr="00F13F5F">
        <w:trPr>
          <w:gridAfter w:val="1"/>
          <w:wAfter w:w="9" w:type="dxa"/>
          <w:cantSplit/>
        </w:trPr>
        <w:tc>
          <w:tcPr>
            <w:tcW w:w="824" w:type="dxa"/>
            <w:shd w:val="clear" w:color="auto" w:fill="auto"/>
            <w:vAlign w:val="center"/>
          </w:tcPr>
          <w:p w14:paraId="4E1E7BC0" w14:textId="35670C8E" w:rsidR="000842B2" w:rsidRPr="002411F1" w:rsidRDefault="00342C0A" w:rsidP="007A0F77">
            <w:pPr>
              <w:tabs>
                <w:tab w:val="right" w:leader="dot" w:pos="9356"/>
              </w:tabs>
              <w:spacing w:line="360" w:lineRule="auto"/>
              <w:jc w:val="center"/>
              <w:rPr>
                <w:bCs/>
              </w:rPr>
            </w:pPr>
            <w:r>
              <w:rPr>
                <w:bCs/>
              </w:rPr>
              <w:t>16</w:t>
            </w:r>
          </w:p>
        </w:tc>
        <w:tc>
          <w:tcPr>
            <w:tcW w:w="1455" w:type="dxa"/>
            <w:shd w:val="clear" w:color="auto" w:fill="auto"/>
          </w:tcPr>
          <w:p w14:paraId="1B9AD830" w14:textId="77777777" w:rsidR="00342C0A" w:rsidRDefault="00342C0A" w:rsidP="00342C0A">
            <w:pPr>
              <w:pStyle w:val="Default"/>
              <w:jc w:val="center"/>
            </w:pPr>
          </w:p>
          <w:p w14:paraId="027E4CCB" w14:textId="1E6458A5" w:rsidR="000842B2" w:rsidRDefault="00342C0A" w:rsidP="003C4984">
            <w:pPr>
              <w:pStyle w:val="Default"/>
              <w:jc w:val="center"/>
            </w:pPr>
            <w:r>
              <w:t>3/6/2024</w:t>
            </w:r>
          </w:p>
        </w:tc>
        <w:tc>
          <w:tcPr>
            <w:tcW w:w="3116" w:type="dxa"/>
            <w:shd w:val="clear" w:color="auto" w:fill="auto"/>
          </w:tcPr>
          <w:p w14:paraId="4254CBA2" w14:textId="2DE33029" w:rsidR="000842B2" w:rsidRPr="00BC0CAC" w:rsidRDefault="003C4984" w:rsidP="007A0F77">
            <w:pPr>
              <w:tabs>
                <w:tab w:val="right" w:leader="dot" w:pos="9356"/>
              </w:tabs>
              <w:spacing w:line="360" w:lineRule="auto"/>
              <w:jc w:val="both"/>
              <w:rPr>
                <w:bCs/>
                <w:sz w:val="26"/>
                <w:szCs w:val="26"/>
              </w:rPr>
            </w:pPr>
            <w:r>
              <w:rPr>
                <w:bCs/>
                <w:sz w:val="26"/>
                <w:szCs w:val="26"/>
              </w:rPr>
              <w:t>Complete all project and report then give to mentor</w:t>
            </w:r>
            <w:r w:rsidR="002C452D">
              <w:rPr>
                <w:bCs/>
                <w:sz w:val="26"/>
                <w:szCs w:val="26"/>
              </w:rPr>
              <w:t>.</w:t>
            </w:r>
          </w:p>
        </w:tc>
        <w:tc>
          <w:tcPr>
            <w:tcW w:w="3901" w:type="dxa"/>
            <w:shd w:val="clear" w:color="auto" w:fill="auto"/>
          </w:tcPr>
          <w:p w14:paraId="4A14CF0F" w14:textId="77777777" w:rsidR="000842B2" w:rsidRPr="002411F1" w:rsidRDefault="000842B2" w:rsidP="007A0F77">
            <w:pPr>
              <w:tabs>
                <w:tab w:val="right" w:leader="dot" w:pos="9356"/>
              </w:tabs>
              <w:spacing w:line="360" w:lineRule="auto"/>
              <w:jc w:val="both"/>
              <w:rPr>
                <w:bCs/>
              </w:rPr>
            </w:pPr>
          </w:p>
        </w:tc>
      </w:tr>
    </w:tbl>
    <w:p w14:paraId="19609810" w14:textId="77777777" w:rsidR="00C67838" w:rsidRDefault="00C67838" w:rsidP="00C73601">
      <w:pPr>
        <w:tabs>
          <w:tab w:val="right" w:leader="dot" w:pos="9356"/>
        </w:tabs>
        <w:spacing w:line="360" w:lineRule="auto"/>
        <w:jc w:val="both"/>
        <w:rPr>
          <w:bCs/>
          <w:sz w:val="26"/>
          <w:szCs w:val="26"/>
        </w:rPr>
      </w:pPr>
      <w:r>
        <w:rPr>
          <w:bCs/>
          <w:sz w:val="26"/>
          <w:szCs w:val="26"/>
        </w:rPr>
        <w:t xml:space="preserve"> </w:t>
      </w:r>
    </w:p>
    <w:p w14:paraId="29B662AC" w14:textId="77777777" w:rsidR="00C67838" w:rsidRPr="00377420" w:rsidRDefault="00C67838" w:rsidP="00C73601">
      <w:pPr>
        <w:tabs>
          <w:tab w:val="right" w:leader="dot" w:pos="9356"/>
        </w:tabs>
        <w:spacing w:line="360" w:lineRule="auto"/>
        <w:jc w:val="both"/>
        <w:rPr>
          <w:bCs/>
          <w:sz w:val="26"/>
          <w:szCs w:val="26"/>
        </w:rPr>
      </w:pPr>
    </w:p>
    <w:tbl>
      <w:tblPr>
        <w:tblW w:w="0" w:type="auto"/>
        <w:tblLook w:val="01E0" w:firstRow="1" w:lastRow="1" w:firstColumn="1" w:lastColumn="1" w:noHBand="0" w:noVBand="0"/>
      </w:tblPr>
      <w:tblGrid>
        <w:gridCol w:w="4508"/>
        <w:gridCol w:w="4562"/>
      </w:tblGrid>
      <w:tr w:rsidR="00C67838" w14:paraId="11342DC9" w14:textId="77777777" w:rsidTr="00700EB9">
        <w:tc>
          <w:tcPr>
            <w:tcW w:w="4509" w:type="dxa"/>
            <w:shd w:val="clear" w:color="auto" w:fill="auto"/>
          </w:tcPr>
          <w:p w14:paraId="54F4378D" w14:textId="77777777" w:rsidR="00C67838" w:rsidRDefault="00C67838" w:rsidP="00C73601">
            <w:pPr>
              <w:tabs>
                <w:tab w:val="right" w:leader="dot" w:pos="9356"/>
              </w:tabs>
              <w:spacing w:line="360" w:lineRule="auto"/>
              <w:jc w:val="center"/>
            </w:pPr>
          </w:p>
          <w:p w14:paraId="3803F89C" w14:textId="77777777" w:rsidR="00C67838" w:rsidRPr="002411F1" w:rsidRDefault="00C67838" w:rsidP="00C73601">
            <w:pPr>
              <w:tabs>
                <w:tab w:val="right" w:leader="dot" w:pos="9356"/>
              </w:tabs>
              <w:spacing w:line="360" w:lineRule="auto"/>
              <w:jc w:val="center"/>
              <w:rPr>
                <w:sz w:val="26"/>
              </w:rPr>
            </w:pPr>
            <w:r>
              <w:rPr>
                <w:b/>
                <w:sz w:val="26"/>
              </w:rPr>
              <w:t>Supportive Supervisor/Mentor</w:t>
            </w:r>
            <w:r w:rsidRPr="002411F1">
              <w:rPr>
                <w:b/>
                <w:sz w:val="26"/>
              </w:rPr>
              <w:t xml:space="preserve"> </w:t>
            </w:r>
            <w:r w:rsidRPr="002411F1">
              <w:rPr>
                <w:sz w:val="26"/>
              </w:rPr>
              <w:t>(</w:t>
            </w:r>
            <w:r>
              <w:rPr>
                <w:sz w:val="26"/>
              </w:rPr>
              <w:t>if any</w:t>
            </w:r>
            <w:r w:rsidRPr="002411F1">
              <w:rPr>
                <w:sz w:val="26"/>
              </w:rPr>
              <w:t>)</w:t>
            </w:r>
          </w:p>
          <w:p w14:paraId="0B655117" w14:textId="77777777" w:rsidR="00C67838" w:rsidRPr="002411F1" w:rsidRDefault="00C67838" w:rsidP="00C73601">
            <w:pPr>
              <w:tabs>
                <w:tab w:val="right" w:leader="dot" w:pos="9356"/>
              </w:tabs>
              <w:spacing w:line="360" w:lineRule="auto"/>
              <w:jc w:val="center"/>
              <w:rPr>
                <w:i/>
                <w:sz w:val="26"/>
              </w:rPr>
            </w:pPr>
            <w:r w:rsidRPr="002411F1">
              <w:rPr>
                <w:i/>
                <w:sz w:val="26"/>
              </w:rPr>
              <w:t>(</w:t>
            </w:r>
            <w:r>
              <w:rPr>
                <w:i/>
                <w:sz w:val="26"/>
              </w:rPr>
              <w:t>Instructor’s full name</w:t>
            </w:r>
            <w:r w:rsidRPr="002411F1">
              <w:rPr>
                <w:i/>
                <w:sz w:val="26"/>
              </w:rPr>
              <w:t>)</w:t>
            </w:r>
          </w:p>
          <w:p w14:paraId="48E49FB8" w14:textId="77777777" w:rsidR="00C67838" w:rsidRDefault="00C67838" w:rsidP="00C73601">
            <w:pPr>
              <w:tabs>
                <w:tab w:val="right" w:leader="dot" w:pos="9356"/>
              </w:tabs>
              <w:spacing w:line="360" w:lineRule="auto"/>
              <w:jc w:val="center"/>
            </w:pPr>
          </w:p>
        </w:tc>
        <w:tc>
          <w:tcPr>
            <w:tcW w:w="4563" w:type="dxa"/>
            <w:shd w:val="clear" w:color="auto" w:fill="auto"/>
          </w:tcPr>
          <w:p w14:paraId="05D030D0" w14:textId="08ADDCC1" w:rsidR="00C67838" w:rsidRPr="002411F1" w:rsidRDefault="00C67838" w:rsidP="00C73601">
            <w:pPr>
              <w:tabs>
                <w:tab w:val="right" w:leader="dot" w:pos="9356"/>
              </w:tabs>
              <w:spacing w:line="360" w:lineRule="auto"/>
              <w:jc w:val="center"/>
              <w:rPr>
                <w:i/>
                <w:sz w:val="26"/>
              </w:rPr>
            </w:pPr>
            <w:r>
              <w:rPr>
                <w:i/>
                <w:sz w:val="26"/>
              </w:rPr>
              <w:t>Ho Chi Minh city,</w:t>
            </w:r>
            <w:r w:rsidRPr="00BC2A79">
              <w:rPr>
                <w:i/>
                <w:sz w:val="26"/>
              </w:rPr>
              <w:t xml:space="preserve"> </w:t>
            </w:r>
            <w:r>
              <w:rPr>
                <w:i/>
                <w:sz w:val="26"/>
              </w:rPr>
              <w:t>…..........................</w:t>
            </w:r>
            <w:r w:rsidR="00C26D3D">
              <w:rPr>
                <w:i/>
                <w:sz w:val="26"/>
              </w:rPr>
              <w:t>2024</w:t>
            </w:r>
          </w:p>
          <w:p w14:paraId="1EED3C4F" w14:textId="77777777" w:rsidR="00C67838" w:rsidRPr="002411F1" w:rsidRDefault="00C67838" w:rsidP="00C73601">
            <w:pPr>
              <w:tabs>
                <w:tab w:val="right" w:leader="dot" w:pos="9356"/>
              </w:tabs>
              <w:spacing w:line="360" w:lineRule="auto"/>
              <w:jc w:val="center"/>
              <w:rPr>
                <w:sz w:val="26"/>
              </w:rPr>
            </w:pPr>
            <w:r>
              <w:rPr>
                <w:b/>
                <w:sz w:val="26"/>
              </w:rPr>
              <w:t>Supervisor/Mentor</w:t>
            </w:r>
          </w:p>
          <w:p w14:paraId="01BB8043" w14:textId="20664485" w:rsidR="0081523A" w:rsidRPr="00700EB9" w:rsidRDefault="00C67838" w:rsidP="00700EB9">
            <w:pPr>
              <w:tabs>
                <w:tab w:val="right" w:leader="dot" w:pos="9356"/>
              </w:tabs>
              <w:spacing w:line="360" w:lineRule="auto"/>
              <w:jc w:val="center"/>
              <w:rPr>
                <w:i/>
                <w:sz w:val="26"/>
              </w:rPr>
            </w:pPr>
            <w:r w:rsidRPr="002411F1">
              <w:rPr>
                <w:i/>
                <w:sz w:val="26"/>
              </w:rPr>
              <w:t>(</w:t>
            </w:r>
            <w:r>
              <w:rPr>
                <w:i/>
                <w:sz w:val="26"/>
              </w:rPr>
              <w:t>Supervisor/Mentor’s full name</w:t>
            </w:r>
            <w:r w:rsidRPr="002411F1">
              <w:rPr>
                <w:i/>
                <w:sz w:val="26"/>
              </w:rPr>
              <w:t>)</w:t>
            </w:r>
          </w:p>
        </w:tc>
      </w:tr>
    </w:tbl>
    <w:p w14:paraId="6C862E2C" w14:textId="77777777" w:rsidR="000E0E60" w:rsidRDefault="000E0E60" w:rsidP="00700EB9">
      <w:pPr>
        <w:tabs>
          <w:tab w:val="right" w:leader="dot" w:pos="7262"/>
        </w:tabs>
        <w:spacing w:before="120" w:line="360" w:lineRule="auto"/>
        <w:ind w:firstLine="284"/>
        <w:jc w:val="center"/>
        <w:rPr>
          <w:b/>
          <w:bCs/>
          <w:color w:val="000000" w:themeColor="text1"/>
          <w:sz w:val="32"/>
          <w:szCs w:val="32"/>
        </w:rPr>
      </w:pPr>
    </w:p>
    <w:p w14:paraId="6FE486D6" w14:textId="77777777" w:rsidR="000E0E60" w:rsidRDefault="000E0E60">
      <w:pPr>
        <w:spacing w:after="160" w:line="259" w:lineRule="auto"/>
        <w:rPr>
          <w:b/>
          <w:bCs/>
          <w:color w:val="000000" w:themeColor="text1"/>
          <w:sz w:val="32"/>
          <w:szCs w:val="32"/>
        </w:rPr>
      </w:pPr>
      <w:r>
        <w:rPr>
          <w:b/>
          <w:bCs/>
          <w:color w:val="000000" w:themeColor="text1"/>
          <w:sz w:val="32"/>
          <w:szCs w:val="32"/>
        </w:rPr>
        <w:br w:type="page"/>
      </w:r>
    </w:p>
    <w:bookmarkStart w:id="9" w:name="_Toc168082934" w:displacedByCustomXml="next"/>
    <w:bookmarkStart w:id="10" w:name="_Toc155314552" w:displacedByCustomXml="next"/>
    <w:sdt>
      <w:sdtPr>
        <w:rPr>
          <w:rFonts w:ascii="Times New Roman" w:eastAsia="Times New Roman" w:hAnsi="Times New Roman" w:cs="Times New Roman"/>
          <w:color w:val="auto"/>
          <w:sz w:val="24"/>
          <w:szCs w:val="24"/>
        </w:rPr>
        <w:id w:val="20673322"/>
        <w:docPartObj>
          <w:docPartGallery w:val="Table of Contents"/>
          <w:docPartUnique/>
        </w:docPartObj>
      </w:sdtPr>
      <w:sdtEndPr>
        <w:rPr>
          <w:b/>
          <w:bCs/>
          <w:noProof/>
        </w:rPr>
      </w:sdtEndPr>
      <w:sdtContent>
        <w:p w14:paraId="058E0DCE" w14:textId="5214BCD8" w:rsidR="00BD2280" w:rsidRPr="00734DF5" w:rsidRDefault="00BD2280" w:rsidP="00734DF5">
          <w:pPr>
            <w:pStyle w:val="uMucluc"/>
            <w:spacing w:after="240"/>
            <w:jc w:val="center"/>
            <w:outlineLvl w:val="0"/>
            <w:rPr>
              <w:rFonts w:ascii="Times New Roman" w:hAnsi="Times New Roman" w:cs="Times New Roman"/>
              <w:b/>
              <w:bCs/>
              <w:color w:val="auto"/>
            </w:rPr>
          </w:pPr>
          <w:r w:rsidRPr="00734DF5">
            <w:rPr>
              <w:rFonts w:ascii="Times New Roman" w:hAnsi="Times New Roman" w:cs="Times New Roman"/>
              <w:b/>
              <w:bCs/>
              <w:color w:val="auto"/>
            </w:rPr>
            <w:t>Table of Contents</w:t>
          </w:r>
          <w:bookmarkEnd w:id="10"/>
          <w:bookmarkEnd w:id="9"/>
        </w:p>
        <w:p w14:paraId="0CC6F1AC" w14:textId="63C0EB8B" w:rsidR="0013719A" w:rsidRDefault="00BD2280">
          <w:pPr>
            <w:pStyle w:val="Mucluc1"/>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8082931" w:history="1">
            <w:r w:rsidR="0013719A" w:rsidRPr="00B20378">
              <w:rPr>
                <w:rStyle w:val="Siuktni"/>
                <w:b/>
                <w:bCs/>
                <w:noProof/>
              </w:rPr>
              <w:t>Declaration of the report</w:t>
            </w:r>
            <w:r w:rsidR="0013719A">
              <w:rPr>
                <w:noProof/>
                <w:webHidden/>
              </w:rPr>
              <w:tab/>
            </w:r>
            <w:r w:rsidR="0013719A">
              <w:rPr>
                <w:noProof/>
                <w:webHidden/>
              </w:rPr>
              <w:fldChar w:fldCharType="begin"/>
            </w:r>
            <w:r w:rsidR="0013719A">
              <w:rPr>
                <w:noProof/>
                <w:webHidden/>
              </w:rPr>
              <w:instrText xml:space="preserve"> PAGEREF _Toc168082931 \h </w:instrText>
            </w:r>
            <w:r w:rsidR="0013719A">
              <w:rPr>
                <w:noProof/>
                <w:webHidden/>
              </w:rPr>
            </w:r>
            <w:r w:rsidR="0013719A">
              <w:rPr>
                <w:noProof/>
                <w:webHidden/>
              </w:rPr>
              <w:fldChar w:fldCharType="separate"/>
            </w:r>
            <w:r w:rsidR="0013719A">
              <w:rPr>
                <w:noProof/>
                <w:webHidden/>
              </w:rPr>
              <w:t>III</w:t>
            </w:r>
            <w:r w:rsidR="0013719A">
              <w:rPr>
                <w:noProof/>
                <w:webHidden/>
              </w:rPr>
              <w:fldChar w:fldCharType="end"/>
            </w:r>
          </w:hyperlink>
        </w:p>
        <w:p w14:paraId="47320131" w14:textId="66F869BF" w:rsidR="0013719A" w:rsidRDefault="00000000">
          <w:pPr>
            <w:pStyle w:val="Mucluc1"/>
            <w:tabs>
              <w:tab w:val="right" w:leader="dot" w:pos="9060"/>
            </w:tabs>
            <w:rPr>
              <w:rFonts w:asciiTheme="minorHAnsi" w:eastAsiaTheme="minorEastAsia" w:hAnsiTheme="minorHAnsi" w:cstheme="minorBidi"/>
              <w:noProof/>
              <w:kern w:val="2"/>
              <w14:ligatures w14:val="standardContextual"/>
            </w:rPr>
          </w:pPr>
          <w:hyperlink w:anchor="_Toc168082932" w:history="1">
            <w:r w:rsidR="0013719A" w:rsidRPr="00B20378">
              <w:rPr>
                <w:rStyle w:val="Siuktni"/>
                <w:b/>
                <w:bCs/>
                <w:noProof/>
              </w:rPr>
              <w:t>REGISTRATION FORM</w:t>
            </w:r>
            <w:r w:rsidR="0013719A">
              <w:rPr>
                <w:noProof/>
                <w:webHidden/>
              </w:rPr>
              <w:tab/>
            </w:r>
            <w:r w:rsidR="0013719A">
              <w:rPr>
                <w:noProof/>
                <w:webHidden/>
              </w:rPr>
              <w:fldChar w:fldCharType="begin"/>
            </w:r>
            <w:r w:rsidR="0013719A">
              <w:rPr>
                <w:noProof/>
                <w:webHidden/>
              </w:rPr>
              <w:instrText xml:space="preserve"> PAGEREF _Toc168082932 \h </w:instrText>
            </w:r>
            <w:r w:rsidR="0013719A">
              <w:rPr>
                <w:noProof/>
                <w:webHidden/>
              </w:rPr>
            </w:r>
            <w:r w:rsidR="0013719A">
              <w:rPr>
                <w:noProof/>
                <w:webHidden/>
              </w:rPr>
              <w:fldChar w:fldCharType="separate"/>
            </w:r>
            <w:r w:rsidR="0013719A">
              <w:rPr>
                <w:noProof/>
                <w:webHidden/>
              </w:rPr>
              <w:t>IV</w:t>
            </w:r>
            <w:r w:rsidR="0013719A">
              <w:rPr>
                <w:noProof/>
                <w:webHidden/>
              </w:rPr>
              <w:fldChar w:fldCharType="end"/>
            </w:r>
          </w:hyperlink>
        </w:p>
        <w:p w14:paraId="646486FF" w14:textId="1EE43519" w:rsidR="0013719A" w:rsidRDefault="00000000">
          <w:pPr>
            <w:pStyle w:val="Mucluc1"/>
            <w:tabs>
              <w:tab w:val="right" w:leader="dot" w:pos="9060"/>
            </w:tabs>
            <w:rPr>
              <w:rFonts w:asciiTheme="minorHAnsi" w:eastAsiaTheme="minorEastAsia" w:hAnsiTheme="minorHAnsi" w:cstheme="minorBidi"/>
              <w:noProof/>
              <w:kern w:val="2"/>
              <w14:ligatures w14:val="standardContextual"/>
            </w:rPr>
          </w:pPr>
          <w:hyperlink w:anchor="_Toc168082933" w:history="1">
            <w:r w:rsidR="0013719A" w:rsidRPr="00B20378">
              <w:rPr>
                <w:rStyle w:val="Siuktni"/>
                <w:b/>
                <w:bCs/>
                <w:noProof/>
              </w:rPr>
              <w:t>PROGRESS TRACKING FORM FOR GRADUATION PROJECT</w:t>
            </w:r>
            <w:r w:rsidR="0013719A">
              <w:rPr>
                <w:noProof/>
                <w:webHidden/>
              </w:rPr>
              <w:tab/>
            </w:r>
            <w:r w:rsidR="0013719A">
              <w:rPr>
                <w:noProof/>
                <w:webHidden/>
              </w:rPr>
              <w:fldChar w:fldCharType="begin"/>
            </w:r>
            <w:r w:rsidR="0013719A">
              <w:rPr>
                <w:noProof/>
                <w:webHidden/>
              </w:rPr>
              <w:instrText xml:space="preserve"> PAGEREF _Toc168082933 \h </w:instrText>
            </w:r>
            <w:r w:rsidR="0013719A">
              <w:rPr>
                <w:noProof/>
                <w:webHidden/>
              </w:rPr>
            </w:r>
            <w:r w:rsidR="0013719A">
              <w:rPr>
                <w:noProof/>
                <w:webHidden/>
              </w:rPr>
              <w:fldChar w:fldCharType="separate"/>
            </w:r>
            <w:r w:rsidR="0013719A">
              <w:rPr>
                <w:noProof/>
                <w:webHidden/>
              </w:rPr>
              <w:t>V</w:t>
            </w:r>
            <w:r w:rsidR="0013719A">
              <w:rPr>
                <w:noProof/>
                <w:webHidden/>
              </w:rPr>
              <w:fldChar w:fldCharType="end"/>
            </w:r>
          </w:hyperlink>
        </w:p>
        <w:p w14:paraId="7F9BC870" w14:textId="60CC737B" w:rsidR="0013719A" w:rsidRDefault="00000000">
          <w:pPr>
            <w:pStyle w:val="Mucluc1"/>
            <w:tabs>
              <w:tab w:val="right" w:leader="dot" w:pos="9060"/>
            </w:tabs>
            <w:rPr>
              <w:rFonts w:asciiTheme="minorHAnsi" w:eastAsiaTheme="minorEastAsia" w:hAnsiTheme="minorHAnsi" w:cstheme="minorBidi"/>
              <w:noProof/>
              <w:kern w:val="2"/>
              <w14:ligatures w14:val="standardContextual"/>
            </w:rPr>
          </w:pPr>
          <w:hyperlink w:anchor="_Toc168082934" w:history="1">
            <w:r w:rsidR="0013719A" w:rsidRPr="00B20378">
              <w:rPr>
                <w:rStyle w:val="Siuktni"/>
                <w:b/>
                <w:bCs/>
                <w:noProof/>
              </w:rPr>
              <w:t>Table of Contents</w:t>
            </w:r>
            <w:r w:rsidR="0013719A">
              <w:rPr>
                <w:noProof/>
                <w:webHidden/>
              </w:rPr>
              <w:tab/>
            </w:r>
            <w:r w:rsidR="0013719A">
              <w:rPr>
                <w:noProof/>
                <w:webHidden/>
              </w:rPr>
              <w:fldChar w:fldCharType="begin"/>
            </w:r>
            <w:r w:rsidR="0013719A">
              <w:rPr>
                <w:noProof/>
                <w:webHidden/>
              </w:rPr>
              <w:instrText xml:space="preserve"> PAGEREF _Toc168082934 \h </w:instrText>
            </w:r>
            <w:r w:rsidR="0013719A">
              <w:rPr>
                <w:noProof/>
                <w:webHidden/>
              </w:rPr>
            </w:r>
            <w:r w:rsidR="0013719A">
              <w:rPr>
                <w:noProof/>
                <w:webHidden/>
              </w:rPr>
              <w:fldChar w:fldCharType="separate"/>
            </w:r>
            <w:r w:rsidR="0013719A">
              <w:rPr>
                <w:noProof/>
                <w:webHidden/>
              </w:rPr>
              <w:t>VIII</w:t>
            </w:r>
            <w:r w:rsidR="0013719A">
              <w:rPr>
                <w:noProof/>
                <w:webHidden/>
              </w:rPr>
              <w:fldChar w:fldCharType="end"/>
            </w:r>
          </w:hyperlink>
        </w:p>
        <w:p w14:paraId="16656ECB" w14:textId="726C2799" w:rsidR="0013719A" w:rsidRDefault="00000000">
          <w:pPr>
            <w:pStyle w:val="Mucluc1"/>
            <w:tabs>
              <w:tab w:val="right" w:leader="dot" w:pos="9060"/>
            </w:tabs>
            <w:rPr>
              <w:rFonts w:asciiTheme="minorHAnsi" w:eastAsiaTheme="minorEastAsia" w:hAnsiTheme="minorHAnsi" w:cstheme="minorBidi"/>
              <w:noProof/>
              <w:kern w:val="2"/>
              <w14:ligatures w14:val="standardContextual"/>
            </w:rPr>
          </w:pPr>
          <w:hyperlink w:anchor="_Toc168082935" w:history="1">
            <w:r w:rsidR="0013719A" w:rsidRPr="00B20378">
              <w:rPr>
                <w:rStyle w:val="Siuktni"/>
                <w:b/>
                <w:bCs/>
                <w:noProof/>
              </w:rPr>
              <w:t>List of drawings, graphs</w:t>
            </w:r>
            <w:r w:rsidR="0013719A">
              <w:rPr>
                <w:noProof/>
                <w:webHidden/>
              </w:rPr>
              <w:tab/>
            </w:r>
            <w:r w:rsidR="0013719A">
              <w:rPr>
                <w:noProof/>
                <w:webHidden/>
              </w:rPr>
              <w:fldChar w:fldCharType="begin"/>
            </w:r>
            <w:r w:rsidR="0013719A">
              <w:rPr>
                <w:noProof/>
                <w:webHidden/>
              </w:rPr>
              <w:instrText xml:space="preserve"> PAGEREF _Toc168082935 \h </w:instrText>
            </w:r>
            <w:r w:rsidR="0013719A">
              <w:rPr>
                <w:noProof/>
                <w:webHidden/>
              </w:rPr>
            </w:r>
            <w:r w:rsidR="0013719A">
              <w:rPr>
                <w:noProof/>
                <w:webHidden/>
              </w:rPr>
              <w:fldChar w:fldCharType="separate"/>
            </w:r>
            <w:r w:rsidR="0013719A">
              <w:rPr>
                <w:noProof/>
                <w:webHidden/>
              </w:rPr>
              <w:t>X</w:t>
            </w:r>
            <w:r w:rsidR="0013719A">
              <w:rPr>
                <w:noProof/>
                <w:webHidden/>
              </w:rPr>
              <w:fldChar w:fldCharType="end"/>
            </w:r>
          </w:hyperlink>
        </w:p>
        <w:p w14:paraId="4C583032" w14:textId="12E29916" w:rsidR="0013719A" w:rsidRDefault="00000000">
          <w:pPr>
            <w:pStyle w:val="Mucluc1"/>
            <w:tabs>
              <w:tab w:val="right" w:leader="dot" w:pos="9060"/>
            </w:tabs>
            <w:rPr>
              <w:rFonts w:asciiTheme="minorHAnsi" w:eastAsiaTheme="minorEastAsia" w:hAnsiTheme="minorHAnsi" w:cstheme="minorBidi"/>
              <w:noProof/>
              <w:kern w:val="2"/>
              <w14:ligatures w14:val="standardContextual"/>
            </w:rPr>
          </w:pPr>
          <w:hyperlink w:anchor="_Toc168082936" w:history="1">
            <w:r w:rsidR="0013719A" w:rsidRPr="00B20378">
              <w:rPr>
                <w:rStyle w:val="Siuktni"/>
                <w:b/>
                <w:bCs/>
                <w:noProof/>
              </w:rPr>
              <w:t>Introduction</w:t>
            </w:r>
            <w:r w:rsidR="0013719A">
              <w:rPr>
                <w:noProof/>
                <w:webHidden/>
              </w:rPr>
              <w:tab/>
            </w:r>
            <w:r w:rsidR="0013719A">
              <w:rPr>
                <w:noProof/>
                <w:webHidden/>
              </w:rPr>
              <w:fldChar w:fldCharType="begin"/>
            </w:r>
            <w:r w:rsidR="0013719A">
              <w:rPr>
                <w:noProof/>
                <w:webHidden/>
              </w:rPr>
              <w:instrText xml:space="preserve"> PAGEREF _Toc168082936 \h </w:instrText>
            </w:r>
            <w:r w:rsidR="0013719A">
              <w:rPr>
                <w:noProof/>
                <w:webHidden/>
              </w:rPr>
            </w:r>
            <w:r w:rsidR="0013719A">
              <w:rPr>
                <w:noProof/>
                <w:webHidden/>
              </w:rPr>
              <w:fldChar w:fldCharType="separate"/>
            </w:r>
            <w:r w:rsidR="0013719A">
              <w:rPr>
                <w:noProof/>
                <w:webHidden/>
              </w:rPr>
              <w:t>XI</w:t>
            </w:r>
            <w:r w:rsidR="0013719A">
              <w:rPr>
                <w:noProof/>
                <w:webHidden/>
              </w:rPr>
              <w:fldChar w:fldCharType="end"/>
            </w:r>
          </w:hyperlink>
        </w:p>
        <w:p w14:paraId="6E3DCED2" w14:textId="01E2C9B9" w:rsidR="0013719A" w:rsidRDefault="00000000">
          <w:pPr>
            <w:pStyle w:val="Mucluc1"/>
            <w:tabs>
              <w:tab w:val="right" w:leader="dot" w:pos="9060"/>
            </w:tabs>
            <w:rPr>
              <w:rFonts w:asciiTheme="minorHAnsi" w:eastAsiaTheme="minorEastAsia" w:hAnsiTheme="minorHAnsi" w:cstheme="minorBidi"/>
              <w:noProof/>
              <w:kern w:val="2"/>
              <w14:ligatures w14:val="standardContextual"/>
            </w:rPr>
          </w:pPr>
          <w:hyperlink w:anchor="_Toc168082937" w:history="1">
            <w:r w:rsidR="0013719A" w:rsidRPr="00B20378">
              <w:rPr>
                <w:rStyle w:val="Siuktni"/>
                <w:b/>
                <w:bCs/>
                <w:noProof/>
              </w:rPr>
              <w:t>CHAPTER 1: OVERVIEW</w:t>
            </w:r>
            <w:r w:rsidR="0013719A">
              <w:rPr>
                <w:noProof/>
                <w:webHidden/>
              </w:rPr>
              <w:tab/>
            </w:r>
            <w:r w:rsidR="0013719A">
              <w:rPr>
                <w:noProof/>
                <w:webHidden/>
              </w:rPr>
              <w:fldChar w:fldCharType="begin"/>
            </w:r>
            <w:r w:rsidR="0013719A">
              <w:rPr>
                <w:noProof/>
                <w:webHidden/>
              </w:rPr>
              <w:instrText xml:space="preserve"> PAGEREF _Toc168082937 \h </w:instrText>
            </w:r>
            <w:r w:rsidR="0013719A">
              <w:rPr>
                <w:noProof/>
                <w:webHidden/>
              </w:rPr>
            </w:r>
            <w:r w:rsidR="0013719A">
              <w:rPr>
                <w:noProof/>
                <w:webHidden/>
              </w:rPr>
              <w:fldChar w:fldCharType="separate"/>
            </w:r>
            <w:r w:rsidR="0013719A">
              <w:rPr>
                <w:noProof/>
                <w:webHidden/>
              </w:rPr>
              <w:t>1</w:t>
            </w:r>
            <w:r w:rsidR="0013719A">
              <w:rPr>
                <w:noProof/>
                <w:webHidden/>
              </w:rPr>
              <w:fldChar w:fldCharType="end"/>
            </w:r>
          </w:hyperlink>
        </w:p>
        <w:p w14:paraId="54343444" w14:textId="6E325958" w:rsidR="0013719A" w:rsidRDefault="00000000">
          <w:pPr>
            <w:pStyle w:val="Mucluc2"/>
            <w:rPr>
              <w:rFonts w:asciiTheme="minorHAnsi" w:eastAsiaTheme="minorEastAsia" w:hAnsiTheme="minorHAnsi" w:cstheme="minorBidi"/>
              <w:noProof/>
              <w:kern w:val="2"/>
              <w14:ligatures w14:val="standardContextual"/>
            </w:rPr>
          </w:pPr>
          <w:hyperlink w:anchor="_Toc168082938" w:history="1">
            <w:r w:rsidR="0013719A" w:rsidRPr="00B20378">
              <w:rPr>
                <w:rStyle w:val="Siuktni"/>
                <w:b/>
                <w:bCs/>
                <w:noProof/>
              </w:rPr>
              <w:t>1.1.</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The goal of this project</w:t>
            </w:r>
            <w:r w:rsidR="0013719A">
              <w:rPr>
                <w:noProof/>
                <w:webHidden/>
              </w:rPr>
              <w:tab/>
            </w:r>
            <w:r w:rsidR="0013719A">
              <w:rPr>
                <w:noProof/>
                <w:webHidden/>
              </w:rPr>
              <w:fldChar w:fldCharType="begin"/>
            </w:r>
            <w:r w:rsidR="0013719A">
              <w:rPr>
                <w:noProof/>
                <w:webHidden/>
              </w:rPr>
              <w:instrText xml:space="preserve"> PAGEREF _Toc168082938 \h </w:instrText>
            </w:r>
            <w:r w:rsidR="0013719A">
              <w:rPr>
                <w:noProof/>
                <w:webHidden/>
              </w:rPr>
            </w:r>
            <w:r w:rsidR="0013719A">
              <w:rPr>
                <w:noProof/>
                <w:webHidden/>
              </w:rPr>
              <w:fldChar w:fldCharType="separate"/>
            </w:r>
            <w:r w:rsidR="0013719A">
              <w:rPr>
                <w:noProof/>
                <w:webHidden/>
              </w:rPr>
              <w:t>2</w:t>
            </w:r>
            <w:r w:rsidR="0013719A">
              <w:rPr>
                <w:noProof/>
                <w:webHidden/>
              </w:rPr>
              <w:fldChar w:fldCharType="end"/>
            </w:r>
          </w:hyperlink>
        </w:p>
        <w:p w14:paraId="71C5F6C8" w14:textId="0DAB06FF" w:rsidR="0013719A" w:rsidRDefault="00000000">
          <w:pPr>
            <w:pStyle w:val="Mucluc2"/>
            <w:rPr>
              <w:rFonts w:asciiTheme="minorHAnsi" w:eastAsiaTheme="minorEastAsia" w:hAnsiTheme="minorHAnsi" w:cstheme="minorBidi"/>
              <w:noProof/>
              <w:kern w:val="2"/>
              <w14:ligatures w14:val="standardContextual"/>
            </w:rPr>
          </w:pPr>
          <w:hyperlink w:anchor="_Toc168082939" w:history="1">
            <w:r w:rsidR="0013719A" w:rsidRPr="00B20378">
              <w:rPr>
                <w:rStyle w:val="Siuktni"/>
                <w:b/>
                <w:bCs/>
                <w:noProof/>
              </w:rPr>
              <w:t>1.2.</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The structure of the project</w:t>
            </w:r>
            <w:r w:rsidR="0013719A">
              <w:rPr>
                <w:noProof/>
                <w:webHidden/>
              </w:rPr>
              <w:tab/>
            </w:r>
            <w:r w:rsidR="0013719A">
              <w:rPr>
                <w:noProof/>
                <w:webHidden/>
              </w:rPr>
              <w:fldChar w:fldCharType="begin"/>
            </w:r>
            <w:r w:rsidR="0013719A">
              <w:rPr>
                <w:noProof/>
                <w:webHidden/>
              </w:rPr>
              <w:instrText xml:space="preserve"> PAGEREF _Toc168082939 \h </w:instrText>
            </w:r>
            <w:r w:rsidR="0013719A">
              <w:rPr>
                <w:noProof/>
                <w:webHidden/>
              </w:rPr>
            </w:r>
            <w:r w:rsidR="0013719A">
              <w:rPr>
                <w:noProof/>
                <w:webHidden/>
              </w:rPr>
              <w:fldChar w:fldCharType="separate"/>
            </w:r>
            <w:r w:rsidR="0013719A">
              <w:rPr>
                <w:noProof/>
                <w:webHidden/>
              </w:rPr>
              <w:t>3</w:t>
            </w:r>
            <w:r w:rsidR="0013719A">
              <w:rPr>
                <w:noProof/>
                <w:webHidden/>
              </w:rPr>
              <w:fldChar w:fldCharType="end"/>
            </w:r>
          </w:hyperlink>
        </w:p>
        <w:p w14:paraId="52994DF1" w14:textId="58BA546E" w:rsidR="0013719A" w:rsidRDefault="00000000">
          <w:pPr>
            <w:pStyle w:val="Mucluc1"/>
            <w:tabs>
              <w:tab w:val="right" w:leader="dot" w:pos="9060"/>
            </w:tabs>
            <w:rPr>
              <w:rFonts w:asciiTheme="minorHAnsi" w:eastAsiaTheme="minorEastAsia" w:hAnsiTheme="minorHAnsi" w:cstheme="minorBidi"/>
              <w:noProof/>
              <w:kern w:val="2"/>
              <w14:ligatures w14:val="standardContextual"/>
            </w:rPr>
          </w:pPr>
          <w:hyperlink w:anchor="_Toc168082940" w:history="1">
            <w:r w:rsidR="0013719A" w:rsidRPr="00B20378">
              <w:rPr>
                <w:rStyle w:val="Siuktni"/>
                <w:b/>
                <w:bCs/>
                <w:noProof/>
              </w:rPr>
              <w:t>CHAPTER 2: THEORETICAL BASIS</w:t>
            </w:r>
            <w:r w:rsidR="0013719A">
              <w:rPr>
                <w:noProof/>
                <w:webHidden/>
              </w:rPr>
              <w:tab/>
            </w:r>
            <w:r w:rsidR="0013719A">
              <w:rPr>
                <w:noProof/>
                <w:webHidden/>
              </w:rPr>
              <w:fldChar w:fldCharType="begin"/>
            </w:r>
            <w:r w:rsidR="0013719A">
              <w:rPr>
                <w:noProof/>
                <w:webHidden/>
              </w:rPr>
              <w:instrText xml:space="preserve"> PAGEREF _Toc168082940 \h </w:instrText>
            </w:r>
            <w:r w:rsidR="0013719A">
              <w:rPr>
                <w:noProof/>
                <w:webHidden/>
              </w:rPr>
            </w:r>
            <w:r w:rsidR="0013719A">
              <w:rPr>
                <w:noProof/>
                <w:webHidden/>
              </w:rPr>
              <w:fldChar w:fldCharType="separate"/>
            </w:r>
            <w:r w:rsidR="0013719A">
              <w:rPr>
                <w:noProof/>
                <w:webHidden/>
              </w:rPr>
              <w:t>4</w:t>
            </w:r>
            <w:r w:rsidR="0013719A">
              <w:rPr>
                <w:noProof/>
                <w:webHidden/>
              </w:rPr>
              <w:fldChar w:fldCharType="end"/>
            </w:r>
          </w:hyperlink>
        </w:p>
        <w:p w14:paraId="5E4FF6FB" w14:textId="118B90A4" w:rsidR="0013719A" w:rsidRDefault="00000000">
          <w:pPr>
            <w:pStyle w:val="Mucluc2"/>
            <w:rPr>
              <w:rFonts w:asciiTheme="minorHAnsi" w:eastAsiaTheme="minorEastAsia" w:hAnsiTheme="minorHAnsi" w:cstheme="minorBidi"/>
              <w:noProof/>
              <w:kern w:val="2"/>
              <w14:ligatures w14:val="standardContextual"/>
            </w:rPr>
          </w:pPr>
          <w:hyperlink w:anchor="_Toc168082941" w:history="1">
            <w:r w:rsidR="0013719A" w:rsidRPr="00B20378">
              <w:rPr>
                <w:rStyle w:val="Siuktni"/>
                <w:b/>
                <w:bCs/>
                <w:noProof/>
              </w:rPr>
              <w:t>2.1.</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Overview of the website-making process</w:t>
            </w:r>
            <w:r w:rsidR="0013719A">
              <w:rPr>
                <w:noProof/>
                <w:webHidden/>
              </w:rPr>
              <w:tab/>
            </w:r>
            <w:r w:rsidR="0013719A">
              <w:rPr>
                <w:noProof/>
                <w:webHidden/>
              </w:rPr>
              <w:fldChar w:fldCharType="begin"/>
            </w:r>
            <w:r w:rsidR="0013719A">
              <w:rPr>
                <w:noProof/>
                <w:webHidden/>
              </w:rPr>
              <w:instrText xml:space="preserve"> PAGEREF _Toc168082941 \h </w:instrText>
            </w:r>
            <w:r w:rsidR="0013719A">
              <w:rPr>
                <w:noProof/>
                <w:webHidden/>
              </w:rPr>
            </w:r>
            <w:r w:rsidR="0013719A">
              <w:rPr>
                <w:noProof/>
                <w:webHidden/>
              </w:rPr>
              <w:fldChar w:fldCharType="separate"/>
            </w:r>
            <w:r w:rsidR="0013719A">
              <w:rPr>
                <w:noProof/>
                <w:webHidden/>
              </w:rPr>
              <w:t>4</w:t>
            </w:r>
            <w:r w:rsidR="0013719A">
              <w:rPr>
                <w:noProof/>
                <w:webHidden/>
              </w:rPr>
              <w:fldChar w:fldCharType="end"/>
            </w:r>
          </w:hyperlink>
        </w:p>
        <w:p w14:paraId="3CC2F29F" w14:textId="049EEB56" w:rsidR="0013719A" w:rsidRDefault="00000000">
          <w:pPr>
            <w:pStyle w:val="Mucluc2"/>
            <w:rPr>
              <w:rFonts w:asciiTheme="minorHAnsi" w:eastAsiaTheme="minorEastAsia" w:hAnsiTheme="minorHAnsi" w:cstheme="minorBidi"/>
              <w:noProof/>
              <w:kern w:val="2"/>
              <w14:ligatures w14:val="standardContextual"/>
            </w:rPr>
          </w:pPr>
          <w:hyperlink w:anchor="_Toc168082942" w:history="1">
            <w:r w:rsidR="0013719A" w:rsidRPr="00B20378">
              <w:rPr>
                <w:rStyle w:val="Siuktni"/>
                <w:b/>
                <w:bCs/>
                <w:noProof/>
              </w:rPr>
              <w:t>2.2.</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Diagrams</w:t>
            </w:r>
            <w:r w:rsidR="0013719A">
              <w:rPr>
                <w:noProof/>
                <w:webHidden/>
              </w:rPr>
              <w:tab/>
            </w:r>
            <w:r w:rsidR="0013719A">
              <w:rPr>
                <w:noProof/>
                <w:webHidden/>
              </w:rPr>
              <w:fldChar w:fldCharType="begin"/>
            </w:r>
            <w:r w:rsidR="0013719A">
              <w:rPr>
                <w:noProof/>
                <w:webHidden/>
              </w:rPr>
              <w:instrText xml:space="preserve"> PAGEREF _Toc168082942 \h </w:instrText>
            </w:r>
            <w:r w:rsidR="0013719A">
              <w:rPr>
                <w:noProof/>
                <w:webHidden/>
              </w:rPr>
            </w:r>
            <w:r w:rsidR="0013719A">
              <w:rPr>
                <w:noProof/>
                <w:webHidden/>
              </w:rPr>
              <w:fldChar w:fldCharType="separate"/>
            </w:r>
            <w:r w:rsidR="0013719A">
              <w:rPr>
                <w:noProof/>
                <w:webHidden/>
              </w:rPr>
              <w:t>5</w:t>
            </w:r>
            <w:r w:rsidR="0013719A">
              <w:rPr>
                <w:noProof/>
                <w:webHidden/>
              </w:rPr>
              <w:fldChar w:fldCharType="end"/>
            </w:r>
          </w:hyperlink>
        </w:p>
        <w:p w14:paraId="1DE285C5" w14:textId="0E050590" w:rsidR="0013719A" w:rsidRDefault="00000000">
          <w:pPr>
            <w:pStyle w:val="Mucluc3"/>
            <w:tabs>
              <w:tab w:val="left" w:pos="1440"/>
              <w:tab w:val="right" w:leader="dot" w:pos="9060"/>
            </w:tabs>
            <w:rPr>
              <w:rFonts w:asciiTheme="minorHAnsi" w:eastAsiaTheme="minorEastAsia" w:hAnsiTheme="minorHAnsi" w:cstheme="minorBidi"/>
              <w:noProof/>
              <w:kern w:val="2"/>
              <w14:ligatures w14:val="standardContextual"/>
            </w:rPr>
          </w:pPr>
          <w:hyperlink w:anchor="_Toc168082943" w:history="1">
            <w:r w:rsidR="0013719A" w:rsidRPr="00B20378">
              <w:rPr>
                <w:rStyle w:val="Siuktni"/>
                <w:b/>
                <w:bCs/>
                <w:noProof/>
              </w:rPr>
              <w:t>2.2.1.</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ER diagrams</w:t>
            </w:r>
            <w:r w:rsidR="0013719A">
              <w:rPr>
                <w:noProof/>
                <w:webHidden/>
              </w:rPr>
              <w:tab/>
            </w:r>
            <w:r w:rsidR="0013719A">
              <w:rPr>
                <w:noProof/>
                <w:webHidden/>
              </w:rPr>
              <w:fldChar w:fldCharType="begin"/>
            </w:r>
            <w:r w:rsidR="0013719A">
              <w:rPr>
                <w:noProof/>
                <w:webHidden/>
              </w:rPr>
              <w:instrText xml:space="preserve"> PAGEREF _Toc168082943 \h </w:instrText>
            </w:r>
            <w:r w:rsidR="0013719A">
              <w:rPr>
                <w:noProof/>
                <w:webHidden/>
              </w:rPr>
            </w:r>
            <w:r w:rsidR="0013719A">
              <w:rPr>
                <w:noProof/>
                <w:webHidden/>
              </w:rPr>
              <w:fldChar w:fldCharType="separate"/>
            </w:r>
            <w:r w:rsidR="0013719A">
              <w:rPr>
                <w:noProof/>
                <w:webHidden/>
              </w:rPr>
              <w:t>6</w:t>
            </w:r>
            <w:r w:rsidR="0013719A">
              <w:rPr>
                <w:noProof/>
                <w:webHidden/>
              </w:rPr>
              <w:fldChar w:fldCharType="end"/>
            </w:r>
          </w:hyperlink>
        </w:p>
        <w:p w14:paraId="16329F66" w14:textId="66E35099" w:rsidR="0013719A" w:rsidRDefault="00000000">
          <w:pPr>
            <w:pStyle w:val="Mucluc3"/>
            <w:tabs>
              <w:tab w:val="left" w:pos="1440"/>
              <w:tab w:val="right" w:leader="dot" w:pos="9060"/>
            </w:tabs>
            <w:rPr>
              <w:rFonts w:asciiTheme="minorHAnsi" w:eastAsiaTheme="minorEastAsia" w:hAnsiTheme="minorHAnsi" w:cstheme="minorBidi"/>
              <w:noProof/>
              <w:kern w:val="2"/>
              <w14:ligatures w14:val="standardContextual"/>
            </w:rPr>
          </w:pPr>
          <w:hyperlink w:anchor="_Toc168082944" w:history="1">
            <w:r w:rsidR="0013719A" w:rsidRPr="00B20378">
              <w:rPr>
                <w:rStyle w:val="Siuktni"/>
                <w:b/>
                <w:bCs/>
                <w:noProof/>
              </w:rPr>
              <w:t>2.2.2.</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Use Case diagrams</w:t>
            </w:r>
            <w:r w:rsidR="0013719A">
              <w:rPr>
                <w:noProof/>
                <w:webHidden/>
              </w:rPr>
              <w:tab/>
            </w:r>
            <w:r w:rsidR="0013719A">
              <w:rPr>
                <w:noProof/>
                <w:webHidden/>
              </w:rPr>
              <w:fldChar w:fldCharType="begin"/>
            </w:r>
            <w:r w:rsidR="0013719A">
              <w:rPr>
                <w:noProof/>
                <w:webHidden/>
              </w:rPr>
              <w:instrText xml:space="preserve"> PAGEREF _Toc168082944 \h </w:instrText>
            </w:r>
            <w:r w:rsidR="0013719A">
              <w:rPr>
                <w:noProof/>
                <w:webHidden/>
              </w:rPr>
            </w:r>
            <w:r w:rsidR="0013719A">
              <w:rPr>
                <w:noProof/>
                <w:webHidden/>
              </w:rPr>
              <w:fldChar w:fldCharType="separate"/>
            </w:r>
            <w:r w:rsidR="0013719A">
              <w:rPr>
                <w:noProof/>
                <w:webHidden/>
              </w:rPr>
              <w:t>7</w:t>
            </w:r>
            <w:r w:rsidR="0013719A">
              <w:rPr>
                <w:noProof/>
                <w:webHidden/>
              </w:rPr>
              <w:fldChar w:fldCharType="end"/>
            </w:r>
          </w:hyperlink>
        </w:p>
        <w:p w14:paraId="2F19D4D0" w14:textId="5E060894" w:rsidR="0013719A" w:rsidRDefault="00000000">
          <w:pPr>
            <w:pStyle w:val="Mucluc3"/>
            <w:tabs>
              <w:tab w:val="left" w:pos="1440"/>
              <w:tab w:val="right" w:leader="dot" w:pos="9060"/>
            </w:tabs>
            <w:rPr>
              <w:rFonts w:asciiTheme="minorHAnsi" w:eastAsiaTheme="minorEastAsia" w:hAnsiTheme="minorHAnsi" w:cstheme="minorBidi"/>
              <w:noProof/>
              <w:kern w:val="2"/>
              <w14:ligatures w14:val="standardContextual"/>
            </w:rPr>
          </w:pPr>
          <w:hyperlink w:anchor="_Toc168082945" w:history="1">
            <w:r w:rsidR="0013719A" w:rsidRPr="00B20378">
              <w:rPr>
                <w:rStyle w:val="Siuktni"/>
                <w:b/>
                <w:bCs/>
                <w:noProof/>
              </w:rPr>
              <w:t>2.2.3.</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Activity Diagrams</w:t>
            </w:r>
            <w:r w:rsidR="0013719A">
              <w:rPr>
                <w:noProof/>
                <w:webHidden/>
              </w:rPr>
              <w:tab/>
            </w:r>
            <w:r w:rsidR="0013719A">
              <w:rPr>
                <w:noProof/>
                <w:webHidden/>
              </w:rPr>
              <w:fldChar w:fldCharType="begin"/>
            </w:r>
            <w:r w:rsidR="0013719A">
              <w:rPr>
                <w:noProof/>
                <w:webHidden/>
              </w:rPr>
              <w:instrText xml:space="preserve"> PAGEREF _Toc168082945 \h </w:instrText>
            </w:r>
            <w:r w:rsidR="0013719A">
              <w:rPr>
                <w:noProof/>
                <w:webHidden/>
              </w:rPr>
            </w:r>
            <w:r w:rsidR="0013719A">
              <w:rPr>
                <w:noProof/>
                <w:webHidden/>
              </w:rPr>
              <w:fldChar w:fldCharType="separate"/>
            </w:r>
            <w:r w:rsidR="0013719A">
              <w:rPr>
                <w:noProof/>
                <w:webHidden/>
              </w:rPr>
              <w:t>8</w:t>
            </w:r>
            <w:r w:rsidR="0013719A">
              <w:rPr>
                <w:noProof/>
                <w:webHidden/>
              </w:rPr>
              <w:fldChar w:fldCharType="end"/>
            </w:r>
          </w:hyperlink>
        </w:p>
        <w:p w14:paraId="0D05F15A" w14:textId="76190B10" w:rsidR="0013719A" w:rsidRDefault="00000000">
          <w:pPr>
            <w:pStyle w:val="Mucluc3"/>
            <w:tabs>
              <w:tab w:val="left" w:pos="1440"/>
              <w:tab w:val="right" w:leader="dot" w:pos="9060"/>
            </w:tabs>
            <w:rPr>
              <w:rFonts w:asciiTheme="minorHAnsi" w:eastAsiaTheme="minorEastAsia" w:hAnsiTheme="minorHAnsi" w:cstheme="minorBidi"/>
              <w:noProof/>
              <w:kern w:val="2"/>
              <w14:ligatures w14:val="standardContextual"/>
            </w:rPr>
          </w:pPr>
          <w:hyperlink w:anchor="_Toc168082946" w:history="1">
            <w:r w:rsidR="0013719A" w:rsidRPr="00B20378">
              <w:rPr>
                <w:rStyle w:val="Siuktni"/>
                <w:b/>
                <w:bCs/>
                <w:noProof/>
              </w:rPr>
              <w:t>2.2.4.</w:t>
            </w:r>
            <w:r w:rsidR="0013719A">
              <w:rPr>
                <w:rFonts w:asciiTheme="minorHAnsi" w:eastAsiaTheme="minorEastAsia" w:hAnsiTheme="minorHAnsi" w:cstheme="minorBidi"/>
                <w:noProof/>
                <w:kern w:val="2"/>
                <w14:ligatures w14:val="standardContextual"/>
              </w:rPr>
              <w:tab/>
            </w:r>
            <w:r w:rsidR="0013719A" w:rsidRPr="0013719A">
              <w:rPr>
                <w:rStyle w:val="Siuktni"/>
                <w:b/>
                <w:bCs/>
                <w:noProof/>
              </w:rPr>
              <w:t>Sequence Diagram</w:t>
            </w:r>
            <w:r w:rsidR="0013719A">
              <w:rPr>
                <w:noProof/>
                <w:webHidden/>
              </w:rPr>
              <w:tab/>
            </w:r>
            <w:r w:rsidR="0013719A">
              <w:rPr>
                <w:noProof/>
                <w:webHidden/>
              </w:rPr>
              <w:fldChar w:fldCharType="begin"/>
            </w:r>
            <w:r w:rsidR="0013719A">
              <w:rPr>
                <w:noProof/>
                <w:webHidden/>
              </w:rPr>
              <w:instrText xml:space="preserve"> PAGEREF _Toc168082946 \h </w:instrText>
            </w:r>
            <w:r w:rsidR="0013719A">
              <w:rPr>
                <w:noProof/>
                <w:webHidden/>
              </w:rPr>
            </w:r>
            <w:r w:rsidR="0013719A">
              <w:rPr>
                <w:noProof/>
                <w:webHidden/>
              </w:rPr>
              <w:fldChar w:fldCharType="separate"/>
            </w:r>
            <w:r w:rsidR="0013719A">
              <w:rPr>
                <w:noProof/>
                <w:webHidden/>
              </w:rPr>
              <w:t>9</w:t>
            </w:r>
            <w:r w:rsidR="0013719A">
              <w:rPr>
                <w:noProof/>
                <w:webHidden/>
              </w:rPr>
              <w:fldChar w:fldCharType="end"/>
            </w:r>
          </w:hyperlink>
        </w:p>
        <w:p w14:paraId="3808CF9B" w14:textId="47B5AC42" w:rsidR="0013719A" w:rsidRDefault="00000000">
          <w:pPr>
            <w:pStyle w:val="Mucluc2"/>
            <w:rPr>
              <w:rFonts w:asciiTheme="minorHAnsi" w:eastAsiaTheme="minorEastAsia" w:hAnsiTheme="minorHAnsi" w:cstheme="minorBidi"/>
              <w:noProof/>
              <w:kern w:val="2"/>
              <w14:ligatures w14:val="standardContextual"/>
            </w:rPr>
          </w:pPr>
          <w:hyperlink w:anchor="_Toc168082947" w:history="1">
            <w:r w:rsidR="0013719A" w:rsidRPr="00B20378">
              <w:rPr>
                <w:rStyle w:val="Siuktni"/>
                <w:b/>
                <w:bCs/>
                <w:noProof/>
              </w:rPr>
              <w:t>2.3.</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Front-end part</w:t>
            </w:r>
            <w:r w:rsidR="0013719A">
              <w:rPr>
                <w:noProof/>
                <w:webHidden/>
              </w:rPr>
              <w:tab/>
            </w:r>
            <w:r w:rsidR="0013719A">
              <w:rPr>
                <w:noProof/>
                <w:webHidden/>
              </w:rPr>
              <w:fldChar w:fldCharType="begin"/>
            </w:r>
            <w:r w:rsidR="0013719A">
              <w:rPr>
                <w:noProof/>
                <w:webHidden/>
              </w:rPr>
              <w:instrText xml:space="preserve"> PAGEREF _Toc168082947 \h </w:instrText>
            </w:r>
            <w:r w:rsidR="0013719A">
              <w:rPr>
                <w:noProof/>
                <w:webHidden/>
              </w:rPr>
            </w:r>
            <w:r w:rsidR="0013719A">
              <w:rPr>
                <w:noProof/>
                <w:webHidden/>
              </w:rPr>
              <w:fldChar w:fldCharType="separate"/>
            </w:r>
            <w:r w:rsidR="0013719A">
              <w:rPr>
                <w:noProof/>
                <w:webHidden/>
              </w:rPr>
              <w:t>11</w:t>
            </w:r>
            <w:r w:rsidR="0013719A">
              <w:rPr>
                <w:noProof/>
                <w:webHidden/>
              </w:rPr>
              <w:fldChar w:fldCharType="end"/>
            </w:r>
          </w:hyperlink>
        </w:p>
        <w:p w14:paraId="451132D8" w14:textId="49B812CF" w:rsidR="0013719A" w:rsidRDefault="00000000">
          <w:pPr>
            <w:pStyle w:val="Mucluc3"/>
            <w:tabs>
              <w:tab w:val="left" w:pos="1440"/>
              <w:tab w:val="right" w:leader="dot" w:pos="9060"/>
            </w:tabs>
            <w:rPr>
              <w:rFonts w:asciiTheme="minorHAnsi" w:eastAsiaTheme="minorEastAsia" w:hAnsiTheme="minorHAnsi" w:cstheme="minorBidi"/>
              <w:noProof/>
              <w:kern w:val="2"/>
              <w14:ligatures w14:val="standardContextual"/>
            </w:rPr>
          </w:pPr>
          <w:hyperlink w:anchor="_Toc168082948" w:history="1">
            <w:r w:rsidR="0013719A" w:rsidRPr="00B20378">
              <w:rPr>
                <w:rStyle w:val="Siuktni"/>
                <w:b/>
                <w:bCs/>
                <w:noProof/>
                <w:lang w:val="vi-VN"/>
              </w:rPr>
              <w:t>2.3.1.</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Developed a front-end website</w:t>
            </w:r>
            <w:r w:rsidR="0013719A">
              <w:rPr>
                <w:noProof/>
                <w:webHidden/>
              </w:rPr>
              <w:tab/>
            </w:r>
            <w:r w:rsidR="0013719A">
              <w:rPr>
                <w:noProof/>
                <w:webHidden/>
              </w:rPr>
              <w:fldChar w:fldCharType="begin"/>
            </w:r>
            <w:r w:rsidR="0013719A">
              <w:rPr>
                <w:noProof/>
                <w:webHidden/>
              </w:rPr>
              <w:instrText xml:space="preserve"> PAGEREF _Toc168082948 \h </w:instrText>
            </w:r>
            <w:r w:rsidR="0013719A">
              <w:rPr>
                <w:noProof/>
                <w:webHidden/>
              </w:rPr>
            </w:r>
            <w:r w:rsidR="0013719A">
              <w:rPr>
                <w:noProof/>
                <w:webHidden/>
              </w:rPr>
              <w:fldChar w:fldCharType="separate"/>
            </w:r>
            <w:r w:rsidR="0013719A">
              <w:rPr>
                <w:noProof/>
                <w:webHidden/>
              </w:rPr>
              <w:t>11</w:t>
            </w:r>
            <w:r w:rsidR="0013719A">
              <w:rPr>
                <w:noProof/>
                <w:webHidden/>
              </w:rPr>
              <w:fldChar w:fldCharType="end"/>
            </w:r>
          </w:hyperlink>
        </w:p>
        <w:p w14:paraId="3FD85186" w14:textId="0B45FDE4" w:rsidR="0013719A" w:rsidRDefault="00000000">
          <w:pPr>
            <w:pStyle w:val="Mucluc3"/>
            <w:tabs>
              <w:tab w:val="left" w:pos="1440"/>
              <w:tab w:val="right" w:leader="dot" w:pos="9060"/>
            </w:tabs>
            <w:rPr>
              <w:rFonts w:asciiTheme="minorHAnsi" w:eastAsiaTheme="minorEastAsia" w:hAnsiTheme="minorHAnsi" w:cstheme="minorBidi"/>
              <w:noProof/>
              <w:kern w:val="2"/>
              <w14:ligatures w14:val="standardContextual"/>
            </w:rPr>
          </w:pPr>
          <w:hyperlink w:anchor="_Toc168082949" w:history="1">
            <w:r w:rsidR="0013719A" w:rsidRPr="00B20378">
              <w:rPr>
                <w:rStyle w:val="Siuktni"/>
                <w:b/>
                <w:bCs/>
                <w:noProof/>
              </w:rPr>
              <w:t>2.3.2.</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Main languages to coding front-end</w:t>
            </w:r>
            <w:r w:rsidR="0013719A">
              <w:rPr>
                <w:noProof/>
                <w:webHidden/>
              </w:rPr>
              <w:tab/>
            </w:r>
            <w:r w:rsidR="0013719A">
              <w:rPr>
                <w:noProof/>
                <w:webHidden/>
              </w:rPr>
              <w:fldChar w:fldCharType="begin"/>
            </w:r>
            <w:r w:rsidR="0013719A">
              <w:rPr>
                <w:noProof/>
                <w:webHidden/>
              </w:rPr>
              <w:instrText xml:space="preserve"> PAGEREF _Toc168082949 \h </w:instrText>
            </w:r>
            <w:r w:rsidR="0013719A">
              <w:rPr>
                <w:noProof/>
                <w:webHidden/>
              </w:rPr>
            </w:r>
            <w:r w:rsidR="0013719A">
              <w:rPr>
                <w:noProof/>
                <w:webHidden/>
              </w:rPr>
              <w:fldChar w:fldCharType="separate"/>
            </w:r>
            <w:r w:rsidR="0013719A">
              <w:rPr>
                <w:noProof/>
                <w:webHidden/>
              </w:rPr>
              <w:t>11</w:t>
            </w:r>
            <w:r w:rsidR="0013719A">
              <w:rPr>
                <w:noProof/>
                <w:webHidden/>
              </w:rPr>
              <w:fldChar w:fldCharType="end"/>
            </w:r>
          </w:hyperlink>
        </w:p>
        <w:p w14:paraId="68BC5F57" w14:textId="7AE2C8F0" w:rsidR="0013719A" w:rsidRDefault="00000000">
          <w:pPr>
            <w:pStyle w:val="Mucluc2"/>
            <w:rPr>
              <w:rFonts w:asciiTheme="minorHAnsi" w:eastAsiaTheme="minorEastAsia" w:hAnsiTheme="minorHAnsi" w:cstheme="minorBidi"/>
              <w:noProof/>
              <w:kern w:val="2"/>
              <w14:ligatures w14:val="standardContextual"/>
            </w:rPr>
          </w:pPr>
          <w:hyperlink w:anchor="_Toc168082950" w:history="1">
            <w:r w:rsidR="0013719A" w:rsidRPr="00B20378">
              <w:rPr>
                <w:rStyle w:val="Siuktni"/>
                <w:b/>
                <w:bCs/>
                <w:noProof/>
              </w:rPr>
              <w:t>2.4.</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Back-end technical</w:t>
            </w:r>
            <w:r w:rsidR="0013719A">
              <w:rPr>
                <w:noProof/>
                <w:webHidden/>
              </w:rPr>
              <w:tab/>
            </w:r>
            <w:r w:rsidR="0013719A">
              <w:rPr>
                <w:noProof/>
                <w:webHidden/>
              </w:rPr>
              <w:fldChar w:fldCharType="begin"/>
            </w:r>
            <w:r w:rsidR="0013719A">
              <w:rPr>
                <w:noProof/>
                <w:webHidden/>
              </w:rPr>
              <w:instrText xml:space="preserve"> PAGEREF _Toc168082950 \h </w:instrText>
            </w:r>
            <w:r w:rsidR="0013719A">
              <w:rPr>
                <w:noProof/>
                <w:webHidden/>
              </w:rPr>
            </w:r>
            <w:r w:rsidR="0013719A">
              <w:rPr>
                <w:noProof/>
                <w:webHidden/>
              </w:rPr>
              <w:fldChar w:fldCharType="separate"/>
            </w:r>
            <w:r w:rsidR="0013719A">
              <w:rPr>
                <w:noProof/>
                <w:webHidden/>
              </w:rPr>
              <w:t>15</w:t>
            </w:r>
            <w:r w:rsidR="0013719A">
              <w:rPr>
                <w:noProof/>
                <w:webHidden/>
              </w:rPr>
              <w:fldChar w:fldCharType="end"/>
            </w:r>
          </w:hyperlink>
        </w:p>
        <w:p w14:paraId="1DA26865" w14:textId="50AAE264" w:rsidR="0013719A" w:rsidRDefault="00000000">
          <w:pPr>
            <w:pStyle w:val="Mucluc3"/>
            <w:tabs>
              <w:tab w:val="left" w:pos="1440"/>
              <w:tab w:val="right" w:leader="dot" w:pos="9060"/>
            </w:tabs>
            <w:rPr>
              <w:rFonts w:asciiTheme="minorHAnsi" w:eastAsiaTheme="minorEastAsia" w:hAnsiTheme="minorHAnsi" w:cstheme="minorBidi"/>
              <w:noProof/>
              <w:kern w:val="2"/>
              <w14:ligatures w14:val="standardContextual"/>
            </w:rPr>
          </w:pPr>
          <w:hyperlink w:anchor="_Toc168082951" w:history="1">
            <w:r w:rsidR="0013719A" w:rsidRPr="00B20378">
              <w:rPr>
                <w:rStyle w:val="Siuktni"/>
                <w:b/>
                <w:bCs/>
                <w:noProof/>
              </w:rPr>
              <w:t>2.4.1.</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PHP</w:t>
            </w:r>
            <w:r w:rsidR="0013719A">
              <w:rPr>
                <w:noProof/>
                <w:webHidden/>
              </w:rPr>
              <w:tab/>
            </w:r>
            <w:r w:rsidR="0013719A">
              <w:rPr>
                <w:noProof/>
                <w:webHidden/>
              </w:rPr>
              <w:fldChar w:fldCharType="begin"/>
            </w:r>
            <w:r w:rsidR="0013719A">
              <w:rPr>
                <w:noProof/>
                <w:webHidden/>
              </w:rPr>
              <w:instrText xml:space="preserve"> PAGEREF _Toc168082951 \h </w:instrText>
            </w:r>
            <w:r w:rsidR="0013719A">
              <w:rPr>
                <w:noProof/>
                <w:webHidden/>
              </w:rPr>
            </w:r>
            <w:r w:rsidR="0013719A">
              <w:rPr>
                <w:noProof/>
                <w:webHidden/>
              </w:rPr>
              <w:fldChar w:fldCharType="separate"/>
            </w:r>
            <w:r w:rsidR="0013719A">
              <w:rPr>
                <w:noProof/>
                <w:webHidden/>
              </w:rPr>
              <w:t>15</w:t>
            </w:r>
            <w:r w:rsidR="0013719A">
              <w:rPr>
                <w:noProof/>
                <w:webHidden/>
              </w:rPr>
              <w:fldChar w:fldCharType="end"/>
            </w:r>
          </w:hyperlink>
        </w:p>
        <w:p w14:paraId="7A8BB1B8" w14:textId="3FC0ACAE" w:rsidR="0013719A" w:rsidRDefault="00000000">
          <w:pPr>
            <w:pStyle w:val="Mucluc3"/>
            <w:tabs>
              <w:tab w:val="left" w:pos="1440"/>
              <w:tab w:val="right" w:leader="dot" w:pos="9060"/>
            </w:tabs>
            <w:rPr>
              <w:rFonts w:asciiTheme="minorHAnsi" w:eastAsiaTheme="minorEastAsia" w:hAnsiTheme="minorHAnsi" w:cstheme="minorBidi"/>
              <w:noProof/>
              <w:kern w:val="2"/>
              <w14:ligatures w14:val="standardContextual"/>
            </w:rPr>
          </w:pPr>
          <w:hyperlink w:anchor="_Toc168082952" w:history="1">
            <w:r w:rsidR="0013719A" w:rsidRPr="00B20378">
              <w:rPr>
                <w:rStyle w:val="Siuktni"/>
                <w:b/>
                <w:bCs/>
                <w:noProof/>
              </w:rPr>
              <w:t>2.4.2.</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Laragon</w:t>
            </w:r>
            <w:r w:rsidR="0013719A">
              <w:rPr>
                <w:noProof/>
                <w:webHidden/>
              </w:rPr>
              <w:tab/>
            </w:r>
            <w:r w:rsidR="0013719A">
              <w:rPr>
                <w:noProof/>
                <w:webHidden/>
              </w:rPr>
              <w:fldChar w:fldCharType="begin"/>
            </w:r>
            <w:r w:rsidR="0013719A">
              <w:rPr>
                <w:noProof/>
                <w:webHidden/>
              </w:rPr>
              <w:instrText xml:space="preserve"> PAGEREF _Toc168082952 \h </w:instrText>
            </w:r>
            <w:r w:rsidR="0013719A">
              <w:rPr>
                <w:noProof/>
                <w:webHidden/>
              </w:rPr>
            </w:r>
            <w:r w:rsidR="0013719A">
              <w:rPr>
                <w:noProof/>
                <w:webHidden/>
              </w:rPr>
              <w:fldChar w:fldCharType="separate"/>
            </w:r>
            <w:r w:rsidR="0013719A">
              <w:rPr>
                <w:noProof/>
                <w:webHidden/>
              </w:rPr>
              <w:t>16</w:t>
            </w:r>
            <w:r w:rsidR="0013719A">
              <w:rPr>
                <w:noProof/>
                <w:webHidden/>
              </w:rPr>
              <w:fldChar w:fldCharType="end"/>
            </w:r>
          </w:hyperlink>
        </w:p>
        <w:p w14:paraId="5C2DE78A" w14:textId="1CF73731" w:rsidR="0013719A" w:rsidRDefault="00000000">
          <w:pPr>
            <w:pStyle w:val="Mucluc2"/>
            <w:rPr>
              <w:rFonts w:asciiTheme="minorHAnsi" w:eastAsiaTheme="minorEastAsia" w:hAnsiTheme="minorHAnsi" w:cstheme="minorBidi"/>
              <w:noProof/>
              <w:kern w:val="2"/>
              <w14:ligatures w14:val="standardContextual"/>
            </w:rPr>
          </w:pPr>
          <w:hyperlink w:anchor="_Toc168082953" w:history="1">
            <w:r w:rsidR="0013719A" w:rsidRPr="00B20378">
              <w:rPr>
                <w:rStyle w:val="Siuktni"/>
                <w:b/>
                <w:bCs/>
                <w:noProof/>
              </w:rPr>
              <w:t>2.5.</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Connect Front-end and Back-end</w:t>
            </w:r>
            <w:r w:rsidR="0013719A">
              <w:rPr>
                <w:noProof/>
                <w:webHidden/>
              </w:rPr>
              <w:tab/>
            </w:r>
            <w:r w:rsidR="0013719A">
              <w:rPr>
                <w:noProof/>
                <w:webHidden/>
              </w:rPr>
              <w:fldChar w:fldCharType="begin"/>
            </w:r>
            <w:r w:rsidR="0013719A">
              <w:rPr>
                <w:noProof/>
                <w:webHidden/>
              </w:rPr>
              <w:instrText xml:space="preserve"> PAGEREF _Toc168082953 \h </w:instrText>
            </w:r>
            <w:r w:rsidR="0013719A">
              <w:rPr>
                <w:noProof/>
                <w:webHidden/>
              </w:rPr>
            </w:r>
            <w:r w:rsidR="0013719A">
              <w:rPr>
                <w:noProof/>
                <w:webHidden/>
              </w:rPr>
              <w:fldChar w:fldCharType="separate"/>
            </w:r>
            <w:r w:rsidR="0013719A">
              <w:rPr>
                <w:noProof/>
                <w:webHidden/>
              </w:rPr>
              <w:t>18</w:t>
            </w:r>
            <w:r w:rsidR="0013719A">
              <w:rPr>
                <w:noProof/>
                <w:webHidden/>
              </w:rPr>
              <w:fldChar w:fldCharType="end"/>
            </w:r>
          </w:hyperlink>
        </w:p>
        <w:p w14:paraId="6818712C" w14:textId="5B7B7F22" w:rsidR="0013719A" w:rsidRDefault="00000000">
          <w:pPr>
            <w:pStyle w:val="Mucluc2"/>
            <w:rPr>
              <w:rFonts w:asciiTheme="minorHAnsi" w:eastAsiaTheme="minorEastAsia" w:hAnsiTheme="minorHAnsi" w:cstheme="minorBidi"/>
              <w:noProof/>
              <w:kern w:val="2"/>
              <w14:ligatures w14:val="standardContextual"/>
            </w:rPr>
          </w:pPr>
          <w:hyperlink w:anchor="_Toc168082954" w:history="1">
            <w:r w:rsidR="0013719A" w:rsidRPr="00B20378">
              <w:rPr>
                <w:rStyle w:val="Siuktni"/>
                <w:b/>
                <w:bCs/>
                <w:noProof/>
              </w:rPr>
              <w:t>2.6.</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Conclusion</w:t>
            </w:r>
            <w:r w:rsidR="0013719A">
              <w:rPr>
                <w:noProof/>
                <w:webHidden/>
              </w:rPr>
              <w:tab/>
            </w:r>
            <w:r w:rsidR="0013719A">
              <w:rPr>
                <w:noProof/>
                <w:webHidden/>
              </w:rPr>
              <w:fldChar w:fldCharType="begin"/>
            </w:r>
            <w:r w:rsidR="0013719A">
              <w:rPr>
                <w:noProof/>
                <w:webHidden/>
              </w:rPr>
              <w:instrText xml:space="preserve"> PAGEREF _Toc168082954 \h </w:instrText>
            </w:r>
            <w:r w:rsidR="0013719A">
              <w:rPr>
                <w:noProof/>
                <w:webHidden/>
              </w:rPr>
            </w:r>
            <w:r w:rsidR="0013719A">
              <w:rPr>
                <w:noProof/>
                <w:webHidden/>
              </w:rPr>
              <w:fldChar w:fldCharType="separate"/>
            </w:r>
            <w:r w:rsidR="0013719A">
              <w:rPr>
                <w:noProof/>
                <w:webHidden/>
              </w:rPr>
              <w:t>19</w:t>
            </w:r>
            <w:r w:rsidR="0013719A">
              <w:rPr>
                <w:noProof/>
                <w:webHidden/>
              </w:rPr>
              <w:fldChar w:fldCharType="end"/>
            </w:r>
          </w:hyperlink>
        </w:p>
        <w:p w14:paraId="0CBA8F3C" w14:textId="28E4E7CE" w:rsidR="0013719A" w:rsidRDefault="00000000">
          <w:pPr>
            <w:pStyle w:val="Mucluc1"/>
            <w:tabs>
              <w:tab w:val="right" w:leader="dot" w:pos="9060"/>
            </w:tabs>
            <w:rPr>
              <w:rFonts w:asciiTheme="minorHAnsi" w:eastAsiaTheme="minorEastAsia" w:hAnsiTheme="minorHAnsi" w:cstheme="minorBidi"/>
              <w:noProof/>
              <w:kern w:val="2"/>
              <w14:ligatures w14:val="standardContextual"/>
            </w:rPr>
          </w:pPr>
          <w:hyperlink w:anchor="_Toc168082955" w:history="1">
            <w:r w:rsidR="0013719A" w:rsidRPr="00B20378">
              <w:rPr>
                <w:rStyle w:val="Siuktni"/>
                <w:b/>
                <w:bCs/>
                <w:noProof/>
              </w:rPr>
              <w:t>CHAPTER 3: EXPERIMENTAL RESULTS</w:t>
            </w:r>
            <w:r w:rsidR="0013719A">
              <w:rPr>
                <w:noProof/>
                <w:webHidden/>
              </w:rPr>
              <w:tab/>
            </w:r>
            <w:r w:rsidR="0013719A">
              <w:rPr>
                <w:noProof/>
                <w:webHidden/>
              </w:rPr>
              <w:fldChar w:fldCharType="begin"/>
            </w:r>
            <w:r w:rsidR="0013719A">
              <w:rPr>
                <w:noProof/>
                <w:webHidden/>
              </w:rPr>
              <w:instrText xml:space="preserve"> PAGEREF _Toc168082955 \h </w:instrText>
            </w:r>
            <w:r w:rsidR="0013719A">
              <w:rPr>
                <w:noProof/>
                <w:webHidden/>
              </w:rPr>
            </w:r>
            <w:r w:rsidR="0013719A">
              <w:rPr>
                <w:noProof/>
                <w:webHidden/>
              </w:rPr>
              <w:fldChar w:fldCharType="separate"/>
            </w:r>
            <w:r w:rsidR="0013719A">
              <w:rPr>
                <w:noProof/>
                <w:webHidden/>
              </w:rPr>
              <w:t>20</w:t>
            </w:r>
            <w:r w:rsidR="0013719A">
              <w:rPr>
                <w:noProof/>
                <w:webHidden/>
              </w:rPr>
              <w:fldChar w:fldCharType="end"/>
            </w:r>
          </w:hyperlink>
        </w:p>
        <w:p w14:paraId="6C15BA00" w14:textId="6DF297E9" w:rsidR="0013719A" w:rsidRDefault="00000000">
          <w:pPr>
            <w:pStyle w:val="Mucluc2"/>
            <w:rPr>
              <w:rFonts w:asciiTheme="minorHAnsi" w:eastAsiaTheme="minorEastAsia" w:hAnsiTheme="minorHAnsi" w:cstheme="minorBidi"/>
              <w:noProof/>
              <w:kern w:val="2"/>
              <w14:ligatures w14:val="standardContextual"/>
            </w:rPr>
          </w:pPr>
          <w:hyperlink w:anchor="_Toc168082956" w:history="1">
            <w:r w:rsidR="0013719A" w:rsidRPr="00B20378">
              <w:rPr>
                <w:rStyle w:val="Siuktni"/>
                <w:b/>
                <w:bCs/>
                <w:noProof/>
              </w:rPr>
              <w:t>3.1.</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Diagrams</w:t>
            </w:r>
            <w:r w:rsidR="0013719A">
              <w:rPr>
                <w:noProof/>
                <w:webHidden/>
              </w:rPr>
              <w:tab/>
            </w:r>
            <w:r w:rsidR="0013719A">
              <w:rPr>
                <w:noProof/>
                <w:webHidden/>
              </w:rPr>
              <w:fldChar w:fldCharType="begin"/>
            </w:r>
            <w:r w:rsidR="0013719A">
              <w:rPr>
                <w:noProof/>
                <w:webHidden/>
              </w:rPr>
              <w:instrText xml:space="preserve"> PAGEREF _Toc168082956 \h </w:instrText>
            </w:r>
            <w:r w:rsidR="0013719A">
              <w:rPr>
                <w:noProof/>
                <w:webHidden/>
              </w:rPr>
            </w:r>
            <w:r w:rsidR="0013719A">
              <w:rPr>
                <w:noProof/>
                <w:webHidden/>
              </w:rPr>
              <w:fldChar w:fldCharType="separate"/>
            </w:r>
            <w:r w:rsidR="0013719A">
              <w:rPr>
                <w:noProof/>
                <w:webHidden/>
              </w:rPr>
              <w:t>20</w:t>
            </w:r>
            <w:r w:rsidR="0013719A">
              <w:rPr>
                <w:noProof/>
                <w:webHidden/>
              </w:rPr>
              <w:fldChar w:fldCharType="end"/>
            </w:r>
          </w:hyperlink>
        </w:p>
        <w:p w14:paraId="188D7D9A" w14:textId="7F7B2007" w:rsidR="0013719A" w:rsidRDefault="00000000">
          <w:pPr>
            <w:pStyle w:val="Mucluc3"/>
            <w:tabs>
              <w:tab w:val="left" w:pos="1440"/>
              <w:tab w:val="right" w:leader="dot" w:pos="9060"/>
            </w:tabs>
            <w:rPr>
              <w:rFonts w:asciiTheme="minorHAnsi" w:eastAsiaTheme="minorEastAsia" w:hAnsiTheme="minorHAnsi" w:cstheme="minorBidi"/>
              <w:noProof/>
              <w:kern w:val="2"/>
              <w14:ligatures w14:val="standardContextual"/>
            </w:rPr>
          </w:pPr>
          <w:hyperlink w:anchor="_Toc168082957" w:history="1">
            <w:r w:rsidR="0013719A" w:rsidRPr="00B20378">
              <w:rPr>
                <w:rStyle w:val="Siuktni"/>
                <w:b/>
                <w:bCs/>
                <w:noProof/>
              </w:rPr>
              <w:t>3.1.1.</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ER Diagrams</w:t>
            </w:r>
            <w:r w:rsidR="0013719A">
              <w:rPr>
                <w:noProof/>
                <w:webHidden/>
              </w:rPr>
              <w:tab/>
            </w:r>
            <w:r w:rsidR="0013719A">
              <w:rPr>
                <w:noProof/>
                <w:webHidden/>
              </w:rPr>
              <w:fldChar w:fldCharType="begin"/>
            </w:r>
            <w:r w:rsidR="0013719A">
              <w:rPr>
                <w:noProof/>
                <w:webHidden/>
              </w:rPr>
              <w:instrText xml:space="preserve"> PAGEREF _Toc168082957 \h </w:instrText>
            </w:r>
            <w:r w:rsidR="0013719A">
              <w:rPr>
                <w:noProof/>
                <w:webHidden/>
              </w:rPr>
            </w:r>
            <w:r w:rsidR="0013719A">
              <w:rPr>
                <w:noProof/>
                <w:webHidden/>
              </w:rPr>
              <w:fldChar w:fldCharType="separate"/>
            </w:r>
            <w:r w:rsidR="0013719A">
              <w:rPr>
                <w:noProof/>
                <w:webHidden/>
              </w:rPr>
              <w:t>20</w:t>
            </w:r>
            <w:r w:rsidR="0013719A">
              <w:rPr>
                <w:noProof/>
                <w:webHidden/>
              </w:rPr>
              <w:fldChar w:fldCharType="end"/>
            </w:r>
          </w:hyperlink>
        </w:p>
        <w:p w14:paraId="07182A22" w14:textId="05D92FF0" w:rsidR="0013719A" w:rsidRDefault="00000000">
          <w:pPr>
            <w:pStyle w:val="Mucluc3"/>
            <w:tabs>
              <w:tab w:val="left" w:pos="1440"/>
              <w:tab w:val="right" w:leader="dot" w:pos="9060"/>
            </w:tabs>
            <w:rPr>
              <w:rFonts w:asciiTheme="minorHAnsi" w:eastAsiaTheme="minorEastAsia" w:hAnsiTheme="minorHAnsi" w:cstheme="minorBidi"/>
              <w:noProof/>
              <w:kern w:val="2"/>
              <w14:ligatures w14:val="standardContextual"/>
            </w:rPr>
          </w:pPr>
          <w:hyperlink w:anchor="_Toc168082958" w:history="1">
            <w:r w:rsidR="0013719A" w:rsidRPr="00B20378">
              <w:rPr>
                <w:rStyle w:val="Siuktni"/>
                <w:b/>
                <w:bCs/>
                <w:noProof/>
              </w:rPr>
              <w:t>3.1.2.</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Use Case Diagrams</w:t>
            </w:r>
            <w:r w:rsidR="0013719A">
              <w:rPr>
                <w:noProof/>
                <w:webHidden/>
              </w:rPr>
              <w:tab/>
            </w:r>
            <w:r w:rsidR="0013719A">
              <w:rPr>
                <w:noProof/>
                <w:webHidden/>
              </w:rPr>
              <w:fldChar w:fldCharType="begin"/>
            </w:r>
            <w:r w:rsidR="0013719A">
              <w:rPr>
                <w:noProof/>
                <w:webHidden/>
              </w:rPr>
              <w:instrText xml:space="preserve"> PAGEREF _Toc168082958 \h </w:instrText>
            </w:r>
            <w:r w:rsidR="0013719A">
              <w:rPr>
                <w:noProof/>
                <w:webHidden/>
              </w:rPr>
            </w:r>
            <w:r w:rsidR="0013719A">
              <w:rPr>
                <w:noProof/>
                <w:webHidden/>
              </w:rPr>
              <w:fldChar w:fldCharType="separate"/>
            </w:r>
            <w:r w:rsidR="0013719A">
              <w:rPr>
                <w:noProof/>
                <w:webHidden/>
              </w:rPr>
              <w:t>24</w:t>
            </w:r>
            <w:r w:rsidR="0013719A">
              <w:rPr>
                <w:noProof/>
                <w:webHidden/>
              </w:rPr>
              <w:fldChar w:fldCharType="end"/>
            </w:r>
          </w:hyperlink>
        </w:p>
        <w:p w14:paraId="4514FBC5" w14:textId="2987EB90" w:rsidR="0013719A" w:rsidRDefault="00000000">
          <w:pPr>
            <w:pStyle w:val="Mucluc2"/>
            <w:rPr>
              <w:rFonts w:asciiTheme="minorHAnsi" w:eastAsiaTheme="minorEastAsia" w:hAnsiTheme="minorHAnsi" w:cstheme="minorBidi"/>
              <w:noProof/>
              <w:kern w:val="2"/>
              <w14:ligatures w14:val="standardContextual"/>
            </w:rPr>
          </w:pPr>
          <w:hyperlink w:anchor="_Toc168082959" w:history="1">
            <w:r w:rsidR="0013719A" w:rsidRPr="00B20378">
              <w:rPr>
                <w:rStyle w:val="Siuktni"/>
                <w:b/>
                <w:bCs/>
                <w:noProof/>
              </w:rPr>
              <w:t>3.2.</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User interface and admin dashboard of the website</w:t>
            </w:r>
            <w:r w:rsidR="0013719A">
              <w:rPr>
                <w:noProof/>
                <w:webHidden/>
              </w:rPr>
              <w:tab/>
            </w:r>
            <w:r w:rsidR="0013719A">
              <w:rPr>
                <w:noProof/>
                <w:webHidden/>
              </w:rPr>
              <w:fldChar w:fldCharType="begin"/>
            </w:r>
            <w:r w:rsidR="0013719A">
              <w:rPr>
                <w:noProof/>
                <w:webHidden/>
              </w:rPr>
              <w:instrText xml:space="preserve"> PAGEREF _Toc168082959 \h </w:instrText>
            </w:r>
            <w:r w:rsidR="0013719A">
              <w:rPr>
                <w:noProof/>
                <w:webHidden/>
              </w:rPr>
            </w:r>
            <w:r w:rsidR="0013719A">
              <w:rPr>
                <w:noProof/>
                <w:webHidden/>
              </w:rPr>
              <w:fldChar w:fldCharType="separate"/>
            </w:r>
            <w:r w:rsidR="0013719A">
              <w:rPr>
                <w:noProof/>
                <w:webHidden/>
              </w:rPr>
              <w:t>36</w:t>
            </w:r>
            <w:r w:rsidR="0013719A">
              <w:rPr>
                <w:noProof/>
                <w:webHidden/>
              </w:rPr>
              <w:fldChar w:fldCharType="end"/>
            </w:r>
          </w:hyperlink>
        </w:p>
        <w:p w14:paraId="510B8EDB" w14:textId="6588F866" w:rsidR="0013719A" w:rsidRDefault="00000000">
          <w:pPr>
            <w:pStyle w:val="Mucluc3"/>
            <w:tabs>
              <w:tab w:val="left" w:pos="1440"/>
              <w:tab w:val="right" w:leader="dot" w:pos="9060"/>
            </w:tabs>
            <w:rPr>
              <w:rFonts w:asciiTheme="minorHAnsi" w:eastAsiaTheme="minorEastAsia" w:hAnsiTheme="minorHAnsi" w:cstheme="minorBidi"/>
              <w:noProof/>
              <w:kern w:val="2"/>
              <w14:ligatures w14:val="standardContextual"/>
            </w:rPr>
          </w:pPr>
          <w:hyperlink w:anchor="_Toc168082960" w:history="1">
            <w:r w:rsidR="0013719A" w:rsidRPr="00B20378">
              <w:rPr>
                <w:rStyle w:val="Siuktni"/>
                <w:b/>
                <w:bCs/>
                <w:noProof/>
              </w:rPr>
              <w:t>3.2.1.</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User interface</w:t>
            </w:r>
            <w:r w:rsidR="0013719A">
              <w:rPr>
                <w:noProof/>
                <w:webHidden/>
              </w:rPr>
              <w:tab/>
            </w:r>
            <w:r w:rsidR="0013719A">
              <w:rPr>
                <w:noProof/>
                <w:webHidden/>
              </w:rPr>
              <w:fldChar w:fldCharType="begin"/>
            </w:r>
            <w:r w:rsidR="0013719A">
              <w:rPr>
                <w:noProof/>
                <w:webHidden/>
              </w:rPr>
              <w:instrText xml:space="preserve"> PAGEREF _Toc168082960 \h </w:instrText>
            </w:r>
            <w:r w:rsidR="0013719A">
              <w:rPr>
                <w:noProof/>
                <w:webHidden/>
              </w:rPr>
            </w:r>
            <w:r w:rsidR="0013719A">
              <w:rPr>
                <w:noProof/>
                <w:webHidden/>
              </w:rPr>
              <w:fldChar w:fldCharType="separate"/>
            </w:r>
            <w:r w:rsidR="0013719A">
              <w:rPr>
                <w:noProof/>
                <w:webHidden/>
              </w:rPr>
              <w:t>36</w:t>
            </w:r>
            <w:r w:rsidR="0013719A">
              <w:rPr>
                <w:noProof/>
                <w:webHidden/>
              </w:rPr>
              <w:fldChar w:fldCharType="end"/>
            </w:r>
          </w:hyperlink>
        </w:p>
        <w:p w14:paraId="43743CAD" w14:textId="4B7A673F" w:rsidR="0013719A" w:rsidRDefault="00000000">
          <w:pPr>
            <w:pStyle w:val="Mucluc2"/>
            <w:rPr>
              <w:rFonts w:asciiTheme="minorHAnsi" w:eastAsiaTheme="minorEastAsia" w:hAnsiTheme="minorHAnsi" w:cstheme="minorBidi"/>
              <w:noProof/>
              <w:kern w:val="2"/>
              <w14:ligatures w14:val="standardContextual"/>
            </w:rPr>
          </w:pPr>
          <w:hyperlink w:anchor="_Toc168082961" w:history="1">
            <w:r w:rsidR="0013719A" w:rsidRPr="00B20378">
              <w:rPr>
                <w:rStyle w:val="Siuktni"/>
                <w:b/>
                <w:bCs/>
                <w:noProof/>
              </w:rPr>
              <w:t>3.3.</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Admin Dashboard</w:t>
            </w:r>
            <w:r w:rsidR="0013719A">
              <w:rPr>
                <w:noProof/>
                <w:webHidden/>
              </w:rPr>
              <w:tab/>
            </w:r>
            <w:r w:rsidR="0013719A">
              <w:rPr>
                <w:noProof/>
                <w:webHidden/>
              </w:rPr>
              <w:fldChar w:fldCharType="begin"/>
            </w:r>
            <w:r w:rsidR="0013719A">
              <w:rPr>
                <w:noProof/>
                <w:webHidden/>
              </w:rPr>
              <w:instrText xml:space="preserve"> PAGEREF _Toc168082961 \h </w:instrText>
            </w:r>
            <w:r w:rsidR="0013719A">
              <w:rPr>
                <w:noProof/>
                <w:webHidden/>
              </w:rPr>
            </w:r>
            <w:r w:rsidR="0013719A">
              <w:rPr>
                <w:noProof/>
                <w:webHidden/>
              </w:rPr>
              <w:fldChar w:fldCharType="separate"/>
            </w:r>
            <w:r w:rsidR="0013719A">
              <w:rPr>
                <w:noProof/>
                <w:webHidden/>
              </w:rPr>
              <w:t>42</w:t>
            </w:r>
            <w:r w:rsidR="0013719A">
              <w:rPr>
                <w:noProof/>
                <w:webHidden/>
              </w:rPr>
              <w:fldChar w:fldCharType="end"/>
            </w:r>
          </w:hyperlink>
        </w:p>
        <w:p w14:paraId="5D489FDF" w14:textId="106A9AB0" w:rsidR="0013719A" w:rsidRDefault="00000000">
          <w:pPr>
            <w:pStyle w:val="Mucluc2"/>
            <w:rPr>
              <w:rFonts w:asciiTheme="minorHAnsi" w:eastAsiaTheme="minorEastAsia" w:hAnsiTheme="minorHAnsi" w:cstheme="minorBidi"/>
              <w:noProof/>
              <w:kern w:val="2"/>
              <w14:ligatures w14:val="standardContextual"/>
            </w:rPr>
          </w:pPr>
          <w:hyperlink w:anchor="_Toc168082962" w:history="1">
            <w:r w:rsidR="0013719A" w:rsidRPr="00B20378">
              <w:rPr>
                <w:rStyle w:val="Siuktni"/>
                <w:b/>
                <w:bCs/>
                <w:noProof/>
              </w:rPr>
              <w:t>3.4.</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Website services</w:t>
            </w:r>
            <w:r w:rsidR="0013719A">
              <w:rPr>
                <w:noProof/>
                <w:webHidden/>
              </w:rPr>
              <w:tab/>
            </w:r>
            <w:r w:rsidR="0013719A">
              <w:rPr>
                <w:noProof/>
                <w:webHidden/>
              </w:rPr>
              <w:fldChar w:fldCharType="begin"/>
            </w:r>
            <w:r w:rsidR="0013719A">
              <w:rPr>
                <w:noProof/>
                <w:webHidden/>
              </w:rPr>
              <w:instrText xml:space="preserve"> PAGEREF _Toc168082962 \h </w:instrText>
            </w:r>
            <w:r w:rsidR="0013719A">
              <w:rPr>
                <w:noProof/>
                <w:webHidden/>
              </w:rPr>
            </w:r>
            <w:r w:rsidR="0013719A">
              <w:rPr>
                <w:noProof/>
                <w:webHidden/>
              </w:rPr>
              <w:fldChar w:fldCharType="separate"/>
            </w:r>
            <w:r w:rsidR="0013719A">
              <w:rPr>
                <w:noProof/>
                <w:webHidden/>
              </w:rPr>
              <w:t>51</w:t>
            </w:r>
            <w:r w:rsidR="0013719A">
              <w:rPr>
                <w:noProof/>
                <w:webHidden/>
              </w:rPr>
              <w:fldChar w:fldCharType="end"/>
            </w:r>
          </w:hyperlink>
        </w:p>
        <w:p w14:paraId="462A24D9" w14:textId="624569E1" w:rsidR="0013719A" w:rsidRDefault="00000000">
          <w:pPr>
            <w:pStyle w:val="Mucluc1"/>
            <w:tabs>
              <w:tab w:val="right" w:leader="dot" w:pos="9060"/>
            </w:tabs>
            <w:rPr>
              <w:rFonts w:asciiTheme="minorHAnsi" w:eastAsiaTheme="minorEastAsia" w:hAnsiTheme="minorHAnsi" w:cstheme="minorBidi"/>
              <w:noProof/>
              <w:kern w:val="2"/>
              <w14:ligatures w14:val="standardContextual"/>
            </w:rPr>
          </w:pPr>
          <w:hyperlink w:anchor="_Toc168082963" w:history="1">
            <w:r w:rsidR="0013719A" w:rsidRPr="00B20378">
              <w:rPr>
                <w:rStyle w:val="Siuktni"/>
                <w:b/>
                <w:bCs/>
                <w:noProof/>
              </w:rPr>
              <w:t>CHAPTER 4: CONCLUSIONS AND FUTURE WORKS</w:t>
            </w:r>
            <w:r w:rsidR="0013719A">
              <w:rPr>
                <w:noProof/>
                <w:webHidden/>
              </w:rPr>
              <w:tab/>
            </w:r>
            <w:r w:rsidR="0013719A">
              <w:rPr>
                <w:noProof/>
                <w:webHidden/>
              </w:rPr>
              <w:fldChar w:fldCharType="begin"/>
            </w:r>
            <w:r w:rsidR="0013719A">
              <w:rPr>
                <w:noProof/>
                <w:webHidden/>
              </w:rPr>
              <w:instrText xml:space="preserve"> PAGEREF _Toc168082963 \h </w:instrText>
            </w:r>
            <w:r w:rsidR="0013719A">
              <w:rPr>
                <w:noProof/>
                <w:webHidden/>
              </w:rPr>
            </w:r>
            <w:r w:rsidR="0013719A">
              <w:rPr>
                <w:noProof/>
                <w:webHidden/>
              </w:rPr>
              <w:fldChar w:fldCharType="separate"/>
            </w:r>
            <w:r w:rsidR="0013719A">
              <w:rPr>
                <w:noProof/>
                <w:webHidden/>
              </w:rPr>
              <w:t>53</w:t>
            </w:r>
            <w:r w:rsidR="0013719A">
              <w:rPr>
                <w:noProof/>
                <w:webHidden/>
              </w:rPr>
              <w:fldChar w:fldCharType="end"/>
            </w:r>
          </w:hyperlink>
        </w:p>
        <w:p w14:paraId="59D475D1" w14:textId="7F9B9BEF" w:rsidR="0013719A" w:rsidRDefault="00000000">
          <w:pPr>
            <w:pStyle w:val="Mucluc2"/>
            <w:rPr>
              <w:rFonts w:asciiTheme="minorHAnsi" w:eastAsiaTheme="minorEastAsia" w:hAnsiTheme="minorHAnsi" w:cstheme="minorBidi"/>
              <w:noProof/>
              <w:kern w:val="2"/>
              <w14:ligatures w14:val="standardContextual"/>
            </w:rPr>
          </w:pPr>
          <w:hyperlink w:anchor="_Toc168082964" w:history="1">
            <w:r w:rsidR="0013719A" w:rsidRPr="00B20378">
              <w:rPr>
                <w:rStyle w:val="Siuktni"/>
                <w:b/>
                <w:bCs/>
                <w:noProof/>
              </w:rPr>
              <w:t>4.1.</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Conclusions</w:t>
            </w:r>
            <w:r w:rsidR="0013719A">
              <w:rPr>
                <w:noProof/>
                <w:webHidden/>
              </w:rPr>
              <w:tab/>
            </w:r>
            <w:r w:rsidR="0013719A">
              <w:rPr>
                <w:noProof/>
                <w:webHidden/>
              </w:rPr>
              <w:fldChar w:fldCharType="begin"/>
            </w:r>
            <w:r w:rsidR="0013719A">
              <w:rPr>
                <w:noProof/>
                <w:webHidden/>
              </w:rPr>
              <w:instrText xml:space="preserve"> PAGEREF _Toc168082964 \h </w:instrText>
            </w:r>
            <w:r w:rsidR="0013719A">
              <w:rPr>
                <w:noProof/>
                <w:webHidden/>
              </w:rPr>
            </w:r>
            <w:r w:rsidR="0013719A">
              <w:rPr>
                <w:noProof/>
                <w:webHidden/>
              </w:rPr>
              <w:fldChar w:fldCharType="separate"/>
            </w:r>
            <w:r w:rsidR="0013719A">
              <w:rPr>
                <w:noProof/>
                <w:webHidden/>
              </w:rPr>
              <w:t>53</w:t>
            </w:r>
            <w:r w:rsidR="0013719A">
              <w:rPr>
                <w:noProof/>
                <w:webHidden/>
              </w:rPr>
              <w:fldChar w:fldCharType="end"/>
            </w:r>
          </w:hyperlink>
        </w:p>
        <w:p w14:paraId="46B8BCB9" w14:textId="16D9D47F" w:rsidR="0013719A" w:rsidRDefault="00000000">
          <w:pPr>
            <w:pStyle w:val="Mucluc2"/>
            <w:rPr>
              <w:rFonts w:asciiTheme="minorHAnsi" w:eastAsiaTheme="minorEastAsia" w:hAnsiTheme="minorHAnsi" w:cstheme="minorBidi"/>
              <w:noProof/>
              <w:kern w:val="2"/>
              <w14:ligatures w14:val="standardContextual"/>
            </w:rPr>
          </w:pPr>
          <w:hyperlink w:anchor="_Toc168082965" w:history="1">
            <w:r w:rsidR="0013719A" w:rsidRPr="00B20378">
              <w:rPr>
                <w:rStyle w:val="Siuktni"/>
                <w:b/>
                <w:bCs/>
                <w:noProof/>
              </w:rPr>
              <w:t>4.2.</w:t>
            </w:r>
            <w:r w:rsidR="0013719A">
              <w:rPr>
                <w:rFonts w:asciiTheme="minorHAnsi" w:eastAsiaTheme="minorEastAsia" w:hAnsiTheme="minorHAnsi" w:cstheme="minorBidi"/>
                <w:noProof/>
                <w:kern w:val="2"/>
                <w14:ligatures w14:val="standardContextual"/>
              </w:rPr>
              <w:tab/>
            </w:r>
            <w:r w:rsidR="0013719A" w:rsidRPr="00B20378">
              <w:rPr>
                <w:rStyle w:val="Siuktni"/>
                <w:b/>
                <w:bCs/>
                <w:noProof/>
              </w:rPr>
              <w:t>Future works</w:t>
            </w:r>
            <w:r w:rsidR="0013719A">
              <w:rPr>
                <w:noProof/>
                <w:webHidden/>
              </w:rPr>
              <w:tab/>
            </w:r>
            <w:r w:rsidR="0013719A">
              <w:rPr>
                <w:noProof/>
                <w:webHidden/>
              </w:rPr>
              <w:fldChar w:fldCharType="begin"/>
            </w:r>
            <w:r w:rsidR="0013719A">
              <w:rPr>
                <w:noProof/>
                <w:webHidden/>
              </w:rPr>
              <w:instrText xml:space="preserve"> PAGEREF _Toc168082965 \h </w:instrText>
            </w:r>
            <w:r w:rsidR="0013719A">
              <w:rPr>
                <w:noProof/>
                <w:webHidden/>
              </w:rPr>
            </w:r>
            <w:r w:rsidR="0013719A">
              <w:rPr>
                <w:noProof/>
                <w:webHidden/>
              </w:rPr>
              <w:fldChar w:fldCharType="separate"/>
            </w:r>
            <w:r w:rsidR="0013719A">
              <w:rPr>
                <w:noProof/>
                <w:webHidden/>
              </w:rPr>
              <w:t>53</w:t>
            </w:r>
            <w:r w:rsidR="0013719A">
              <w:rPr>
                <w:noProof/>
                <w:webHidden/>
              </w:rPr>
              <w:fldChar w:fldCharType="end"/>
            </w:r>
          </w:hyperlink>
        </w:p>
        <w:p w14:paraId="382CF154" w14:textId="2B155327" w:rsidR="0013719A" w:rsidRDefault="00000000">
          <w:pPr>
            <w:pStyle w:val="Mucluc1"/>
            <w:tabs>
              <w:tab w:val="right" w:leader="dot" w:pos="9060"/>
            </w:tabs>
            <w:rPr>
              <w:rFonts w:asciiTheme="minorHAnsi" w:eastAsiaTheme="minorEastAsia" w:hAnsiTheme="minorHAnsi" w:cstheme="minorBidi"/>
              <w:noProof/>
              <w:kern w:val="2"/>
              <w14:ligatures w14:val="standardContextual"/>
            </w:rPr>
          </w:pPr>
          <w:hyperlink w:anchor="_Toc168082966" w:history="1">
            <w:r w:rsidR="0013719A" w:rsidRPr="00B20378">
              <w:rPr>
                <w:rStyle w:val="Siuktni"/>
                <w:b/>
                <w:bCs/>
                <w:noProof/>
              </w:rPr>
              <w:t>REFERENCES</w:t>
            </w:r>
            <w:r w:rsidR="0013719A">
              <w:rPr>
                <w:noProof/>
                <w:webHidden/>
              </w:rPr>
              <w:tab/>
            </w:r>
            <w:r w:rsidR="0013719A">
              <w:rPr>
                <w:noProof/>
                <w:webHidden/>
              </w:rPr>
              <w:fldChar w:fldCharType="begin"/>
            </w:r>
            <w:r w:rsidR="0013719A">
              <w:rPr>
                <w:noProof/>
                <w:webHidden/>
              </w:rPr>
              <w:instrText xml:space="preserve"> PAGEREF _Toc168082966 \h </w:instrText>
            </w:r>
            <w:r w:rsidR="0013719A">
              <w:rPr>
                <w:noProof/>
                <w:webHidden/>
              </w:rPr>
            </w:r>
            <w:r w:rsidR="0013719A">
              <w:rPr>
                <w:noProof/>
                <w:webHidden/>
              </w:rPr>
              <w:fldChar w:fldCharType="separate"/>
            </w:r>
            <w:r w:rsidR="0013719A">
              <w:rPr>
                <w:noProof/>
                <w:webHidden/>
              </w:rPr>
              <w:t>54</w:t>
            </w:r>
            <w:r w:rsidR="0013719A">
              <w:rPr>
                <w:noProof/>
                <w:webHidden/>
              </w:rPr>
              <w:fldChar w:fldCharType="end"/>
            </w:r>
          </w:hyperlink>
        </w:p>
        <w:p w14:paraId="1A6D0F0A" w14:textId="77777777" w:rsidR="00A96242" w:rsidRDefault="00BD2280" w:rsidP="00A96242">
          <w:pPr>
            <w:tabs>
              <w:tab w:val="right" w:leader="dot" w:pos="7262"/>
            </w:tabs>
            <w:spacing w:before="120" w:line="360" w:lineRule="auto"/>
            <w:rPr>
              <w:b/>
              <w:bCs/>
              <w:noProof/>
            </w:rPr>
          </w:pPr>
          <w:r>
            <w:rPr>
              <w:b/>
              <w:bCs/>
              <w:noProof/>
            </w:rPr>
            <w:lastRenderedPageBreak/>
            <w:fldChar w:fldCharType="end"/>
          </w:r>
        </w:p>
      </w:sdtContent>
    </w:sdt>
    <w:bookmarkStart w:id="11" w:name="_Toc168082935" w:displacedByCustomXml="prev"/>
    <w:bookmarkStart w:id="12" w:name="_Toc155314553" w:displacedByCustomXml="prev"/>
    <w:p w14:paraId="56F95E3D" w14:textId="77777777" w:rsidR="00321D89" w:rsidRPr="00321D89" w:rsidRDefault="003C39F2" w:rsidP="00321D89">
      <w:pPr>
        <w:pStyle w:val="u1"/>
        <w:jc w:val="center"/>
        <w:rPr>
          <w:rFonts w:ascii="Times New Roman" w:hAnsi="Times New Roman" w:cs="Times New Roman"/>
          <w:b/>
          <w:bCs/>
          <w:color w:val="000000" w:themeColor="text1"/>
        </w:rPr>
      </w:pPr>
      <w:r w:rsidRPr="00321D89">
        <w:rPr>
          <w:rFonts w:ascii="Times New Roman" w:hAnsi="Times New Roman" w:cs="Times New Roman"/>
          <w:b/>
          <w:bCs/>
          <w:color w:val="000000" w:themeColor="text1"/>
        </w:rPr>
        <w:t>List of drawings, graphs</w:t>
      </w:r>
      <w:bookmarkEnd w:id="12"/>
      <w:bookmarkEnd w:id="11"/>
    </w:p>
    <w:p w14:paraId="316E3319" w14:textId="77777777" w:rsidR="00321D89" w:rsidRDefault="00321D89" w:rsidP="00A96242">
      <w:pPr>
        <w:tabs>
          <w:tab w:val="right" w:leader="dot" w:pos="7262"/>
        </w:tabs>
        <w:spacing w:before="120" w:line="360" w:lineRule="auto"/>
        <w:jc w:val="center"/>
        <w:rPr>
          <w:b/>
          <w:bCs/>
          <w:color w:val="000000" w:themeColor="text1"/>
          <w:sz w:val="32"/>
          <w:szCs w:val="32"/>
        </w:rPr>
      </w:pPr>
    </w:p>
    <w:p w14:paraId="0257D16D" w14:textId="294970B5" w:rsidR="00AA1AFD" w:rsidRDefault="00321D89">
      <w:pPr>
        <w:pStyle w:val="Banghinhminhhoa"/>
        <w:tabs>
          <w:tab w:val="right" w:leader="dot" w:pos="9060"/>
        </w:tabs>
        <w:rPr>
          <w:rFonts w:asciiTheme="minorHAnsi" w:eastAsiaTheme="minorEastAsia" w:hAnsiTheme="minorHAnsi" w:cstheme="minorBidi"/>
          <w:noProof/>
          <w:kern w:val="2"/>
          <w14:ligatures w14:val="standardContextual"/>
        </w:rPr>
      </w:pPr>
      <w:r>
        <w:rPr>
          <w:rFonts w:asciiTheme="majorHAnsi" w:eastAsiaTheme="majorEastAsia" w:hAnsiTheme="majorHAnsi" w:cstheme="majorBidi"/>
          <w:color w:val="2F5496" w:themeColor="accent1" w:themeShade="BF"/>
          <w:sz w:val="32"/>
          <w:szCs w:val="32"/>
        </w:rPr>
        <w:fldChar w:fldCharType="begin"/>
      </w:r>
      <w:r>
        <w:rPr>
          <w:rFonts w:asciiTheme="majorHAnsi" w:eastAsiaTheme="majorEastAsia" w:hAnsiTheme="majorHAnsi" w:cstheme="majorBidi"/>
          <w:color w:val="2F5496" w:themeColor="accent1" w:themeShade="BF"/>
          <w:sz w:val="32"/>
          <w:szCs w:val="32"/>
        </w:rPr>
        <w:instrText xml:space="preserve"> TOC \h \z \c "Figure" </w:instrText>
      </w:r>
      <w:r>
        <w:rPr>
          <w:rFonts w:asciiTheme="majorHAnsi" w:eastAsiaTheme="majorEastAsia" w:hAnsiTheme="majorHAnsi" w:cstheme="majorBidi"/>
          <w:color w:val="2F5496" w:themeColor="accent1" w:themeShade="BF"/>
          <w:sz w:val="32"/>
          <w:szCs w:val="32"/>
        </w:rPr>
        <w:fldChar w:fldCharType="separate"/>
      </w:r>
      <w:hyperlink w:anchor="_Toc168141505" w:history="1">
        <w:r w:rsidR="00AA1AFD" w:rsidRPr="002D5343">
          <w:rPr>
            <w:rStyle w:val="Siuktni"/>
            <w:b/>
            <w:bCs/>
            <w:noProof/>
          </w:rPr>
          <w:t>Figure</w:t>
        </w:r>
        <w:r w:rsidR="00AA1AFD" w:rsidRPr="002D5343">
          <w:rPr>
            <w:rStyle w:val="Siuktni"/>
            <w:noProof/>
          </w:rPr>
          <w:t xml:space="preserve"> 3.1: ER diagram of News Website</w:t>
        </w:r>
        <w:r w:rsidR="00AA1AFD">
          <w:rPr>
            <w:noProof/>
            <w:webHidden/>
          </w:rPr>
          <w:tab/>
        </w:r>
        <w:r w:rsidR="00AA1AFD">
          <w:rPr>
            <w:noProof/>
            <w:webHidden/>
          </w:rPr>
          <w:fldChar w:fldCharType="begin"/>
        </w:r>
        <w:r w:rsidR="00AA1AFD">
          <w:rPr>
            <w:noProof/>
            <w:webHidden/>
          </w:rPr>
          <w:instrText xml:space="preserve"> PAGEREF _Toc168141505 \h </w:instrText>
        </w:r>
        <w:r w:rsidR="00AA1AFD">
          <w:rPr>
            <w:noProof/>
            <w:webHidden/>
          </w:rPr>
        </w:r>
        <w:r w:rsidR="00AA1AFD">
          <w:rPr>
            <w:noProof/>
            <w:webHidden/>
          </w:rPr>
          <w:fldChar w:fldCharType="separate"/>
        </w:r>
        <w:r w:rsidR="00AA1AFD">
          <w:rPr>
            <w:noProof/>
            <w:webHidden/>
          </w:rPr>
          <w:t>20</w:t>
        </w:r>
        <w:r w:rsidR="00AA1AFD">
          <w:rPr>
            <w:noProof/>
            <w:webHidden/>
          </w:rPr>
          <w:fldChar w:fldCharType="end"/>
        </w:r>
      </w:hyperlink>
    </w:p>
    <w:p w14:paraId="7E0A019C" w14:textId="24A72AE5"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06" w:history="1">
        <w:r w:rsidR="00AA1AFD" w:rsidRPr="002D5343">
          <w:rPr>
            <w:rStyle w:val="Siuktni"/>
            <w:b/>
            <w:bCs/>
            <w:noProof/>
          </w:rPr>
          <w:t>Figure</w:t>
        </w:r>
        <w:r w:rsidR="00AA1AFD" w:rsidRPr="002D5343">
          <w:rPr>
            <w:rStyle w:val="Siuktni"/>
            <w:noProof/>
          </w:rPr>
          <w:t xml:space="preserve"> 3.2: Cut ER diagram of Dental Clinic Website 1</w:t>
        </w:r>
        <w:r w:rsidR="00AA1AFD">
          <w:rPr>
            <w:noProof/>
            <w:webHidden/>
          </w:rPr>
          <w:tab/>
        </w:r>
        <w:r w:rsidR="00AA1AFD">
          <w:rPr>
            <w:noProof/>
            <w:webHidden/>
          </w:rPr>
          <w:fldChar w:fldCharType="begin"/>
        </w:r>
        <w:r w:rsidR="00AA1AFD">
          <w:rPr>
            <w:noProof/>
            <w:webHidden/>
          </w:rPr>
          <w:instrText xml:space="preserve"> PAGEREF _Toc168141506 \h </w:instrText>
        </w:r>
        <w:r w:rsidR="00AA1AFD">
          <w:rPr>
            <w:noProof/>
            <w:webHidden/>
          </w:rPr>
        </w:r>
        <w:r w:rsidR="00AA1AFD">
          <w:rPr>
            <w:noProof/>
            <w:webHidden/>
          </w:rPr>
          <w:fldChar w:fldCharType="separate"/>
        </w:r>
        <w:r w:rsidR="00AA1AFD">
          <w:rPr>
            <w:noProof/>
            <w:webHidden/>
          </w:rPr>
          <w:t>21</w:t>
        </w:r>
        <w:r w:rsidR="00AA1AFD">
          <w:rPr>
            <w:noProof/>
            <w:webHidden/>
          </w:rPr>
          <w:fldChar w:fldCharType="end"/>
        </w:r>
      </w:hyperlink>
    </w:p>
    <w:p w14:paraId="60ECB4A9" w14:textId="7590DD9E"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07" w:history="1">
        <w:r w:rsidR="00AA1AFD" w:rsidRPr="002D5343">
          <w:rPr>
            <w:rStyle w:val="Siuktni"/>
            <w:b/>
            <w:bCs/>
            <w:noProof/>
          </w:rPr>
          <w:t>Figure</w:t>
        </w:r>
        <w:r w:rsidR="00AA1AFD" w:rsidRPr="002D5343">
          <w:rPr>
            <w:rStyle w:val="Siuktni"/>
            <w:noProof/>
          </w:rPr>
          <w:t xml:space="preserve"> 3.3: Cut ER diagram of Dental Clinic Website 2</w:t>
        </w:r>
        <w:r w:rsidR="00AA1AFD">
          <w:rPr>
            <w:noProof/>
            <w:webHidden/>
          </w:rPr>
          <w:tab/>
        </w:r>
        <w:r w:rsidR="00AA1AFD">
          <w:rPr>
            <w:noProof/>
            <w:webHidden/>
          </w:rPr>
          <w:fldChar w:fldCharType="begin"/>
        </w:r>
        <w:r w:rsidR="00AA1AFD">
          <w:rPr>
            <w:noProof/>
            <w:webHidden/>
          </w:rPr>
          <w:instrText xml:space="preserve"> PAGEREF _Toc168141507 \h </w:instrText>
        </w:r>
        <w:r w:rsidR="00AA1AFD">
          <w:rPr>
            <w:noProof/>
            <w:webHidden/>
          </w:rPr>
        </w:r>
        <w:r w:rsidR="00AA1AFD">
          <w:rPr>
            <w:noProof/>
            <w:webHidden/>
          </w:rPr>
          <w:fldChar w:fldCharType="separate"/>
        </w:r>
        <w:r w:rsidR="00AA1AFD">
          <w:rPr>
            <w:noProof/>
            <w:webHidden/>
          </w:rPr>
          <w:t>22</w:t>
        </w:r>
        <w:r w:rsidR="00AA1AFD">
          <w:rPr>
            <w:noProof/>
            <w:webHidden/>
          </w:rPr>
          <w:fldChar w:fldCharType="end"/>
        </w:r>
      </w:hyperlink>
    </w:p>
    <w:p w14:paraId="73DB9307" w14:textId="4B4C081A"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08" w:history="1">
        <w:r w:rsidR="00AA1AFD" w:rsidRPr="002D5343">
          <w:rPr>
            <w:rStyle w:val="Siuktni"/>
            <w:b/>
            <w:bCs/>
            <w:noProof/>
          </w:rPr>
          <w:t>Figure</w:t>
        </w:r>
        <w:r w:rsidR="00AA1AFD" w:rsidRPr="002D5343">
          <w:rPr>
            <w:rStyle w:val="Siuktni"/>
            <w:noProof/>
          </w:rPr>
          <w:t xml:space="preserve"> 3.6: Bills Management UC for Admin</w:t>
        </w:r>
        <w:r w:rsidR="00AA1AFD">
          <w:rPr>
            <w:noProof/>
            <w:webHidden/>
          </w:rPr>
          <w:tab/>
        </w:r>
        <w:r w:rsidR="00AA1AFD">
          <w:rPr>
            <w:noProof/>
            <w:webHidden/>
          </w:rPr>
          <w:fldChar w:fldCharType="begin"/>
        </w:r>
        <w:r w:rsidR="00AA1AFD">
          <w:rPr>
            <w:noProof/>
            <w:webHidden/>
          </w:rPr>
          <w:instrText xml:space="preserve"> PAGEREF _Toc168141508 \h </w:instrText>
        </w:r>
        <w:r w:rsidR="00AA1AFD">
          <w:rPr>
            <w:noProof/>
            <w:webHidden/>
          </w:rPr>
        </w:r>
        <w:r w:rsidR="00AA1AFD">
          <w:rPr>
            <w:noProof/>
            <w:webHidden/>
          </w:rPr>
          <w:fldChar w:fldCharType="separate"/>
        </w:r>
        <w:r w:rsidR="00AA1AFD">
          <w:rPr>
            <w:noProof/>
            <w:webHidden/>
          </w:rPr>
          <w:t>25</w:t>
        </w:r>
        <w:r w:rsidR="00AA1AFD">
          <w:rPr>
            <w:noProof/>
            <w:webHidden/>
          </w:rPr>
          <w:fldChar w:fldCharType="end"/>
        </w:r>
      </w:hyperlink>
    </w:p>
    <w:p w14:paraId="49A4795D" w14:textId="1E589958"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09" w:history="1">
        <w:r w:rsidR="00AA1AFD" w:rsidRPr="002D5343">
          <w:rPr>
            <w:rStyle w:val="Siuktni"/>
            <w:b/>
            <w:bCs/>
            <w:noProof/>
          </w:rPr>
          <w:t>Figure</w:t>
        </w:r>
        <w:r w:rsidR="00AA1AFD" w:rsidRPr="002D5343">
          <w:rPr>
            <w:rStyle w:val="Siuktni"/>
            <w:noProof/>
          </w:rPr>
          <w:t xml:space="preserve"> 3.7: Health record Management UC for Admin</w:t>
        </w:r>
        <w:r w:rsidR="00AA1AFD">
          <w:rPr>
            <w:noProof/>
            <w:webHidden/>
          </w:rPr>
          <w:tab/>
        </w:r>
        <w:r w:rsidR="00AA1AFD">
          <w:rPr>
            <w:noProof/>
            <w:webHidden/>
          </w:rPr>
          <w:fldChar w:fldCharType="begin"/>
        </w:r>
        <w:r w:rsidR="00AA1AFD">
          <w:rPr>
            <w:noProof/>
            <w:webHidden/>
          </w:rPr>
          <w:instrText xml:space="preserve"> PAGEREF _Toc168141509 \h </w:instrText>
        </w:r>
        <w:r w:rsidR="00AA1AFD">
          <w:rPr>
            <w:noProof/>
            <w:webHidden/>
          </w:rPr>
        </w:r>
        <w:r w:rsidR="00AA1AFD">
          <w:rPr>
            <w:noProof/>
            <w:webHidden/>
          </w:rPr>
          <w:fldChar w:fldCharType="separate"/>
        </w:r>
        <w:r w:rsidR="00AA1AFD">
          <w:rPr>
            <w:noProof/>
            <w:webHidden/>
          </w:rPr>
          <w:t>26</w:t>
        </w:r>
        <w:r w:rsidR="00AA1AFD">
          <w:rPr>
            <w:noProof/>
            <w:webHidden/>
          </w:rPr>
          <w:fldChar w:fldCharType="end"/>
        </w:r>
      </w:hyperlink>
    </w:p>
    <w:p w14:paraId="45D0CE82" w14:textId="3522C721"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10" w:history="1">
        <w:r w:rsidR="00AA1AFD" w:rsidRPr="002D5343">
          <w:rPr>
            <w:rStyle w:val="Siuktni"/>
            <w:b/>
            <w:bCs/>
            <w:noProof/>
          </w:rPr>
          <w:t>Figure</w:t>
        </w:r>
        <w:r w:rsidR="00AA1AFD" w:rsidRPr="002D5343">
          <w:rPr>
            <w:rStyle w:val="Siuktni"/>
            <w:noProof/>
          </w:rPr>
          <w:t xml:space="preserve"> 3.8: Appointment Management UC for Admin</w:t>
        </w:r>
        <w:r w:rsidR="00AA1AFD">
          <w:rPr>
            <w:noProof/>
            <w:webHidden/>
          </w:rPr>
          <w:tab/>
        </w:r>
        <w:r w:rsidR="00AA1AFD">
          <w:rPr>
            <w:noProof/>
            <w:webHidden/>
          </w:rPr>
          <w:fldChar w:fldCharType="begin"/>
        </w:r>
        <w:r w:rsidR="00AA1AFD">
          <w:rPr>
            <w:noProof/>
            <w:webHidden/>
          </w:rPr>
          <w:instrText xml:space="preserve"> PAGEREF _Toc168141510 \h </w:instrText>
        </w:r>
        <w:r w:rsidR="00AA1AFD">
          <w:rPr>
            <w:noProof/>
            <w:webHidden/>
          </w:rPr>
        </w:r>
        <w:r w:rsidR="00AA1AFD">
          <w:rPr>
            <w:noProof/>
            <w:webHidden/>
          </w:rPr>
          <w:fldChar w:fldCharType="separate"/>
        </w:r>
        <w:r w:rsidR="00AA1AFD">
          <w:rPr>
            <w:noProof/>
            <w:webHidden/>
          </w:rPr>
          <w:t>27</w:t>
        </w:r>
        <w:r w:rsidR="00AA1AFD">
          <w:rPr>
            <w:noProof/>
            <w:webHidden/>
          </w:rPr>
          <w:fldChar w:fldCharType="end"/>
        </w:r>
      </w:hyperlink>
    </w:p>
    <w:p w14:paraId="768F3660" w14:textId="783601F4"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11" w:history="1">
        <w:r w:rsidR="00AA1AFD" w:rsidRPr="002D5343">
          <w:rPr>
            <w:rStyle w:val="Siuktni"/>
            <w:b/>
            <w:bCs/>
            <w:noProof/>
          </w:rPr>
          <w:t>Figure</w:t>
        </w:r>
        <w:r w:rsidR="00AA1AFD" w:rsidRPr="002D5343">
          <w:rPr>
            <w:rStyle w:val="Siuktni"/>
            <w:noProof/>
          </w:rPr>
          <w:t xml:space="preserve"> 3.9: Salary Management UC for Admin</w:t>
        </w:r>
        <w:r w:rsidR="00AA1AFD">
          <w:rPr>
            <w:noProof/>
            <w:webHidden/>
          </w:rPr>
          <w:tab/>
        </w:r>
        <w:r w:rsidR="00AA1AFD">
          <w:rPr>
            <w:noProof/>
            <w:webHidden/>
          </w:rPr>
          <w:fldChar w:fldCharType="begin"/>
        </w:r>
        <w:r w:rsidR="00AA1AFD">
          <w:rPr>
            <w:noProof/>
            <w:webHidden/>
          </w:rPr>
          <w:instrText xml:space="preserve"> PAGEREF _Toc168141511 \h </w:instrText>
        </w:r>
        <w:r w:rsidR="00AA1AFD">
          <w:rPr>
            <w:noProof/>
            <w:webHidden/>
          </w:rPr>
        </w:r>
        <w:r w:rsidR="00AA1AFD">
          <w:rPr>
            <w:noProof/>
            <w:webHidden/>
          </w:rPr>
          <w:fldChar w:fldCharType="separate"/>
        </w:r>
        <w:r w:rsidR="00AA1AFD">
          <w:rPr>
            <w:noProof/>
            <w:webHidden/>
          </w:rPr>
          <w:t>28</w:t>
        </w:r>
        <w:r w:rsidR="00AA1AFD">
          <w:rPr>
            <w:noProof/>
            <w:webHidden/>
          </w:rPr>
          <w:fldChar w:fldCharType="end"/>
        </w:r>
      </w:hyperlink>
    </w:p>
    <w:p w14:paraId="6F260951" w14:textId="09873F4E"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12" w:history="1">
        <w:r w:rsidR="00AA1AFD" w:rsidRPr="002D5343">
          <w:rPr>
            <w:rStyle w:val="Siuktni"/>
            <w:b/>
            <w:bCs/>
            <w:noProof/>
          </w:rPr>
          <w:t>Figure</w:t>
        </w:r>
        <w:r w:rsidR="00AA1AFD" w:rsidRPr="002D5343">
          <w:rPr>
            <w:rStyle w:val="Siuktni"/>
            <w:noProof/>
          </w:rPr>
          <w:t xml:space="preserve"> 3.10: User Management UC for Admin</w:t>
        </w:r>
        <w:r w:rsidR="00AA1AFD">
          <w:rPr>
            <w:noProof/>
            <w:webHidden/>
          </w:rPr>
          <w:tab/>
        </w:r>
        <w:r w:rsidR="00AA1AFD">
          <w:rPr>
            <w:noProof/>
            <w:webHidden/>
          </w:rPr>
          <w:fldChar w:fldCharType="begin"/>
        </w:r>
        <w:r w:rsidR="00AA1AFD">
          <w:rPr>
            <w:noProof/>
            <w:webHidden/>
          </w:rPr>
          <w:instrText xml:space="preserve"> PAGEREF _Toc168141512 \h </w:instrText>
        </w:r>
        <w:r w:rsidR="00AA1AFD">
          <w:rPr>
            <w:noProof/>
            <w:webHidden/>
          </w:rPr>
        </w:r>
        <w:r w:rsidR="00AA1AFD">
          <w:rPr>
            <w:noProof/>
            <w:webHidden/>
          </w:rPr>
          <w:fldChar w:fldCharType="separate"/>
        </w:r>
        <w:r w:rsidR="00AA1AFD">
          <w:rPr>
            <w:noProof/>
            <w:webHidden/>
          </w:rPr>
          <w:t>29</w:t>
        </w:r>
        <w:r w:rsidR="00AA1AFD">
          <w:rPr>
            <w:noProof/>
            <w:webHidden/>
          </w:rPr>
          <w:fldChar w:fldCharType="end"/>
        </w:r>
      </w:hyperlink>
    </w:p>
    <w:p w14:paraId="21405FCA" w14:textId="1AD27501"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13" w:history="1">
        <w:r w:rsidR="00AA1AFD" w:rsidRPr="002D5343">
          <w:rPr>
            <w:rStyle w:val="Siuktni"/>
            <w:b/>
            <w:bCs/>
            <w:noProof/>
          </w:rPr>
          <w:t>Figure</w:t>
        </w:r>
        <w:r w:rsidR="00AA1AFD" w:rsidRPr="002D5343">
          <w:rPr>
            <w:rStyle w:val="Siuktni"/>
            <w:noProof/>
          </w:rPr>
          <w:t xml:space="preserve"> 3.11: Allot Management UC for Admin</w:t>
        </w:r>
        <w:r w:rsidR="00AA1AFD">
          <w:rPr>
            <w:noProof/>
            <w:webHidden/>
          </w:rPr>
          <w:tab/>
        </w:r>
        <w:r w:rsidR="00AA1AFD">
          <w:rPr>
            <w:noProof/>
            <w:webHidden/>
          </w:rPr>
          <w:fldChar w:fldCharType="begin"/>
        </w:r>
        <w:r w:rsidR="00AA1AFD">
          <w:rPr>
            <w:noProof/>
            <w:webHidden/>
          </w:rPr>
          <w:instrText xml:space="preserve"> PAGEREF _Toc168141513 \h </w:instrText>
        </w:r>
        <w:r w:rsidR="00AA1AFD">
          <w:rPr>
            <w:noProof/>
            <w:webHidden/>
          </w:rPr>
        </w:r>
        <w:r w:rsidR="00AA1AFD">
          <w:rPr>
            <w:noProof/>
            <w:webHidden/>
          </w:rPr>
          <w:fldChar w:fldCharType="separate"/>
        </w:r>
        <w:r w:rsidR="00AA1AFD">
          <w:rPr>
            <w:noProof/>
            <w:webHidden/>
          </w:rPr>
          <w:t>30</w:t>
        </w:r>
        <w:r w:rsidR="00AA1AFD">
          <w:rPr>
            <w:noProof/>
            <w:webHidden/>
          </w:rPr>
          <w:fldChar w:fldCharType="end"/>
        </w:r>
      </w:hyperlink>
    </w:p>
    <w:p w14:paraId="3DA7897F" w14:textId="519037B5"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14" w:history="1">
        <w:r w:rsidR="00AA1AFD" w:rsidRPr="002D5343">
          <w:rPr>
            <w:rStyle w:val="Siuktni"/>
            <w:b/>
            <w:bCs/>
            <w:noProof/>
          </w:rPr>
          <w:t>Figure</w:t>
        </w:r>
        <w:r w:rsidR="00AA1AFD" w:rsidRPr="002D5343">
          <w:rPr>
            <w:rStyle w:val="Siuktni"/>
            <w:noProof/>
          </w:rPr>
          <w:t xml:space="preserve"> 3.12: Medicine Management UC for Admin</w:t>
        </w:r>
        <w:r w:rsidR="00AA1AFD">
          <w:rPr>
            <w:noProof/>
            <w:webHidden/>
          </w:rPr>
          <w:tab/>
        </w:r>
        <w:r w:rsidR="00AA1AFD">
          <w:rPr>
            <w:noProof/>
            <w:webHidden/>
          </w:rPr>
          <w:fldChar w:fldCharType="begin"/>
        </w:r>
        <w:r w:rsidR="00AA1AFD">
          <w:rPr>
            <w:noProof/>
            <w:webHidden/>
          </w:rPr>
          <w:instrText xml:space="preserve"> PAGEREF _Toc168141514 \h </w:instrText>
        </w:r>
        <w:r w:rsidR="00AA1AFD">
          <w:rPr>
            <w:noProof/>
            <w:webHidden/>
          </w:rPr>
        </w:r>
        <w:r w:rsidR="00AA1AFD">
          <w:rPr>
            <w:noProof/>
            <w:webHidden/>
          </w:rPr>
          <w:fldChar w:fldCharType="separate"/>
        </w:r>
        <w:r w:rsidR="00AA1AFD">
          <w:rPr>
            <w:noProof/>
            <w:webHidden/>
          </w:rPr>
          <w:t>31</w:t>
        </w:r>
        <w:r w:rsidR="00AA1AFD">
          <w:rPr>
            <w:noProof/>
            <w:webHidden/>
          </w:rPr>
          <w:fldChar w:fldCharType="end"/>
        </w:r>
      </w:hyperlink>
    </w:p>
    <w:p w14:paraId="5F52A10E" w14:textId="57D63441"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15" w:history="1">
        <w:r w:rsidR="00AA1AFD" w:rsidRPr="002D5343">
          <w:rPr>
            <w:rStyle w:val="Siuktni"/>
            <w:b/>
            <w:bCs/>
            <w:noProof/>
          </w:rPr>
          <w:t>Figure</w:t>
        </w:r>
        <w:r w:rsidR="00AA1AFD" w:rsidRPr="002D5343">
          <w:rPr>
            <w:rStyle w:val="Siuktni"/>
            <w:noProof/>
          </w:rPr>
          <w:t xml:space="preserve"> 3.13: Prescription Management UC for Admin</w:t>
        </w:r>
        <w:r w:rsidR="00AA1AFD">
          <w:rPr>
            <w:noProof/>
            <w:webHidden/>
          </w:rPr>
          <w:tab/>
        </w:r>
        <w:r w:rsidR="00AA1AFD">
          <w:rPr>
            <w:noProof/>
            <w:webHidden/>
          </w:rPr>
          <w:fldChar w:fldCharType="begin"/>
        </w:r>
        <w:r w:rsidR="00AA1AFD">
          <w:rPr>
            <w:noProof/>
            <w:webHidden/>
          </w:rPr>
          <w:instrText xml:space="preserve"> PAGEREF _Toc168141515 \h </w:instrText>
        </w:r>
        <w:r w:rsidR="00AA1AFD">
          <w:rPr>
            <w:noProof/>
            <w:webHidden/>
          </w:rPr>
        </w:r>
        <w:r w:rsidR="00AA1AFD">
          <w:rPr>
            <w:noProof/>
            <w:webHidden/>
          </w:rPr>
          <w:fldChar w:fldCharType="separate"/>
        </w:r>
        <w:r w:rsidR="00AA1AFD">
          <w:rPr>
            <w:noProof/>
            <w:webHidden/>
          </w:rPr>
          <w:t>32</w:t>
        </w:r>
        <w:r w:rsidR="00AA1AFD">
          <w:rPr>
            <w:noProof/>
            <w:webHidden/>
          </w:rPr>
          <w:fldChar w:fldCharType="end"/>
        </w:r>
      </w:hyperlink>
    </w:p>
    <w:p w14:paraId="7FF980B5" w14:textId="095797F5"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16" w:history="1">
        <w:r w:rsidR="00AA1AFD" w:rsidRPr="002D5343">
          <w:rPr>
            <w:rStyle w:val="Siuktni"/>
            <w:b/>
            <w:bCs/>
            <w:noProof/>
          </w:rPr>
          <w:t>Figure</w:t>
        </w:r>
        <w:r w:rsidR="00AA1AFD" w:rsidRPr="002D5343">
          <w:rPr>
            <w:rStyle w:val="Siuktni"/>
            <w:noProof/>
          </w:rPr>
          <w:t xml:space="preserve"> 3.14: Management System UC for Admin</w:t>
        </w:r>
        <w:r w:rsidR="00AA1AFD">
          <w:rPr>
            <w:noProof/>
            <w:webHidden/>
          </w:rPr>
          <w:tab/>
        </w:r>
        <w:r w:rsidR="00AA1AFD">
          <w:rPr>
            <w:noProof/>
            <w:webHidden/>
          </w:rPr>
          <w:fldChar w:fldCharType="begin"/>
        </w:r>
        <w:r w:rsidR="00AA1AFD">
          <w:rPr>
            <w:noProof/>
            <w:webHidden/>
          </w:rPr>
          <w:instrText xml:space="preserve"> PAGEREF _Toc168141516 \h </w:instrText>
        </w:r>
        <w:r w:rsidR="00AA1AFD">
          <w:rPr>
            <w:noProof/>
            <w:webHidden/>
          </w:rPr>
        </w:r>
        <w:r w:rsidR="00AA1AFD">
          <w:rPr>
            <w:noProof/>
            <w:webHidden/>
          </w:rPr>
          <w:fldChar w:fldCharType="separate"/>
        </w:r>
        <w:r w:rsidR="00AA1AFD">
          <w:rPr>
            <w:noProof/>
            <w:webHidden/>
          </w:rPr>
          <w:t>33</w:t>
        </w:r>
        <w:r w:rsidR="00AA1AFD">
          <w:rPr>
            <w:noProof/>
            <w:webHidden/>
          </w:rPr>
          <w:fldChar w:fldCharType="end"/>
        </w:r>
      </w:hyperlink>
    </w:p>
    <w:p w14:paraId="21CB8BCD" w14:textId="29132969"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17" w:history="1">
        <w:r w:rsidR="00AA1AFD" w:rsidRPr="002D5343">
          <w:rPr>
            <w:rStyle w:val="Siuktni"/>
            <w:b/>
            <w:bCs/>
            <w:noProof/>
          </w:rPr>
          <w:t>Figure</w:t>
        </w:r>
        <w:r w:rsidR="00AA1AFD" w:rsidRPr="002D5343">
          <w:rPr>
            <w:rStyle w:val="Siuktni"/>
            <w:noProof/>
          </w:rPr>
          <w:t xml:space="preserve"> 3.15: Doctor UC</w:t>
        </w:r>
        <w:r w:rsidR="00AA1AFD">
          <w:rPr>
            <w:noProof/>
            <w:webHidden/>
          </w:rPr>
          <w:tab/>
        </w:r>
        <w:r w:rsidR="00AA1AFD">
          <w:rPr>
            <w:noProof/>
            <w:webHidden/>
          </w:rPr>
          <w:fldChar w:fldCharType="begin"/>
        </w:r>
        <w:r w:rsidR="00AA1AFD">
          <w:rPr>
            <w:noProof/>
            <w:webHidden/>
          </w:rPr>
          <w:instrText xml:space="preserve"> PAGEREF _Toc168141517 \h </w:instrText>
        </w:r>
        <w:r w:rsidR="00AA1AFD">
          <w:rPr>
            <w:noProof/>
            <w:webHidden/>
          </w:rPr>
        </w:r>
        <w:r w:rsidR="00AA1AFD">
          <w:rPr>
            <w:noProof/>
            <w:webHidden/>
          </w:rPr>
          <w:fldChar w:fldCharType="separate"/>
        </w:r>
        <w:r w:rsidR="00AA1AFD">
          <w:rPr>
            <w:noProof/>
            <w:webHidden/>
          </w:rPr>
          <w:t>34</w:t>
        </w:r>
        <w:r w:rsidR="00AA1AFD">
          <w:rPr>
            <w:noProof/>
            <w:webHidden/>
          </w:rPr>
          <w:fldChar w:fldCharType="end"/>
        </w:r>
      </w:hyperlink>
    </w:p>
    <w:p w14:paraId="18BF0E9E" w14:textId="766A6E99"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18" w:history="1">
        <w:r w:rsidR="00AA1AFD" w:rsidRPr="002D5343">
          <w:rPr>
            <w:rStyle w:val="Siuktni"/>
            <w:b/>
            <w:bCs/>
            <w:noProof/>
          </w:rPr>
          <w:t>Figure</w:t>
        </w:r>
        <w:r w:rsidR="00AA1AFD" w:rsidRPr="002D5343">
          <w:rPr>
            <w:rStyle w:val="Siuktni"/>
            <w:noProof/>
          </w:rPr>
          <w:t xml:space="preserve"> 3.16: Homepage of the Website 1</w:t>
        </w:r>
        <w:r w:rsidR="00AA1AFD">
          <w:rPr>
            <w:noProof/>
            <w:webHidden/>
          </w:rPr>
          <w:tab/>
        </w:r>
        <w:r w:rsidR="00AA1AFD">
          <w:rPr>
            <w:noProof/>
            <w:webHidden/>
          </w:rPr>
          <w:fldChar w:fldCharType="begin"/>
        </w:r>
        <w:r w:rsidR="00AA1AFD">
          <w:rPr>
            <w:noProof/>
            <w:webHidden/>
          </w:rPr>
          <w:instrText xml:space="preserve"> PAGEREF _Toc168141518 \h </w:instrText>
        </w:r>
        <w:r w:rsidR="00AA1AFD">
          <w:rPr>
            <w:noProof/>
            <w:webHidden/>
          </w:rPr>
        </w:r>
        <w:r w:rsidR="00AA1AFD">
          <w:rPr>
            <w:noProof/>
            <w:webHidden/>
          </w:rPr>
          <w:fldChar w:fldCharType="separate"/>
        </w:r>
        <w:r w:rsidR="00AA1AFD">
          <w:rPr>
            <w:noProof/>
            <w:webHidden/>
          </w:rPr>
          <w:t>35</w:t>
        </w:r>
        <w:r w:rsidR="00AA1AFD">
          <w:rPr>
            <w:noProof/>
            <w:webHidden/>
          </w:rPr>
          <w:fldChar w:fldCharType="end"/>
        </w:r>
      </w:hyperlink>
    </w:p>
    <w:p w14:paraId="74A08063" w14:textId="338A9B17"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19" w:history="1">
        <w:r w:rsidR="00AA1AFD" w:rsidRPr="002D5343">
          <w:rPr>
            <w:rStyle w:val="Siuktni"/>
            <w:b/>
            <w:bCs/>
            <w:noProof/>
          </w:rPr>
          <w:t>Figure</w:t>
        </w:r>
        <w:r w:rsidR="00AA1AFD" w:rsidRPr="002D5343">
          <w:rPr>
            <w:rStyle w:val="Siuktni"/>
            <w:noProof/>
          </w:rPr>
          <w:t xml:space="preserve"> 3.17: Appointment Arrange</w:t>
        </w:r>
        <w:r w:rsidR="00AA1AFD">
          <w:rPr>
            <w:noProof/>
            <w:webHidden/>
          </w:rPr>
          <w:tab/>
        </w:r>
        <w:r w:rsidR="00AA1AFD">
          <w:rPr>
            <w:noProof/>
            <w:webHidden/>
          </w:rPr>
          <w:fldChar w:fldCharType="begin"/>
        </w:r>
        <w:r w:rsidR="00AA1AFD">
          <w:rPr>
            <w:noProof/>
            <w:webHidden/>
          </w:rPr>
          <w:instrText xml:space="preserve"> PAGEREF _Toc168141519 \h </w:instrText>
        </w:r>
        <w:r w:rsidR="00AA1AFD">
          <w:rPr>
            <w:noProof/>
            <w:webHidden/>
          </w:rPr>
        </w:r>
        <w:r w:rsidR="00AA1AFD">
          <w:rPr>
            <w:noProof/>
            <w:webHidden/>
          </w:rPr>
          <w:fldChar w:fldCharType="separate"/>
        </w:r>
        <w:r w:rsidR="00AA1AFD">
          <w:rPr>
            <w:noProof/>
            <w:webHidden/>
          </w:rPr>
          <w:t>36</w:t>
        </w:r>
        <w:r w:rsidR="00AA1AFD">
          <w:rPr>
            <w:noProof/>
            <w:webHidden/>
          </w:rPr>
          <w:fldChar w:fldCharType="end"/>
        </w:r>
      </w:hyperlink>
    </w:p>
    <w:p w14:paraId="4C6A509F" w14:textId="2E99858C"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20" w:history="1">
        <w:r w:rsidR="00AA1AFD" w:rsidRPr="002D5343">
          <w:rPr>
            <w:rStyle w:val="Siuktni"/>
            <w:b/>
            <w:bCs/>
            <w:noProof/>
          </w:rPr>
          <w:t>Figure</w:t>
        </w:r>
        <w:r w:rsidR="00AA1AFD" w:rsidRPr="002D5343">
          <w:rPr>
            <w:rStyle w:val="Siuktni"/>
            <w:noProof/>
          </w:rPr>
          <w:t xml:space="preserve"> 3.18: Homepage of the Website 2</w:t>
        </w:r>
        <w:r w:rsidR="00AA1AFD">
          <w:rPr>
            <w:noProof/>
            <w:webHidden/>
          </w:rPr>
          <w:tab/>
        </w:r>
        <w:r w:rsidR="00AA1AFD">
          <w:rPr>
            <w:noProof/>
            <w:webHidden/>
          </w:rPr>
          <w:fldChar w:fldCharType="begin"/>
        </w:r>
        <w:r w:rsidR="00AA1AFD">
          <w:rPr>
            <w:noProof/>
            <w:webHidden/>
          </w:rPr>
          <w:instrText xml:space="preserve"> PAGEREF _Toc168141520 \h </w:instrText>
        </w:r>
        <w:r w:rsidR="00AA1AFD">
          <w:rPr>
            <w:noProof/>
            <w:webHidden/>
          </w:rPr>
        </w:r>
        <w:r w:rsidR="00AA1AFD">
          <w:rPr>
            <w:noProof/>
            <w:webHidden/>
          </w:rPr>
          <w:fldChar w:fldCharType="separate"/>
        </w:r>
        <w:r w:rsidR="00AA1AFD">
          <w:rPr>
            <w:noProof/>
            <w:webHidden/>
          </w:rPr>
          <w:t>37</w:t>
        </w:r>
        <w:r w:rsidR="00AA1AFD">
          <w:rPr>
            <w:noProof/>
            <w:webHidden/>
          </w:rPr>
          <w:fldChar w:fldCharType="end"/>
        </w:r>
      </w:hyperlink>
    </w:p>
    <w:p w14:paraId="25A3CAF1" w14:textId="12F8C67A"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21" w:history="1">
        <w:r w:rsidR="00AA1AFD" w:rsidRPr="002D5343">
          <w:rPr>
            <w:rStyle w:val="Siuktni"/>
            <w:b/>
            <w:bCs/>
            <w:noProof/>
          </w:rPr>
          <w:t>Figure</w:t>
        </w:r>
        <w:r w:rsidR="00AA1AFD" w:rsidRPr="002D5343">
          <w:rPr>
            <w:rStyle w:val="Siuktni"/>
            <w:noProof/>
          </w:rPr>
          <w:t xml:space="preserve"> 3.19: Dentist's details</w:t>
        </w:r>
        <w:r w:rsidR="00AA1AFD">
          <w:rPr>
            <w:noProof/>
            <w:webHidden/>
          </w:rPr>
          <w:tab/>
        </w:r>
        <w:r w:rsidR="00AA1AFD">
          <w:rPr>
            <w:noProof/>
            <w:webHidden/>
          </w:rPr>
          <w:fldChar w:fldCharType="begin"/>
        </w:r>
        <w:r w:rsidR="00AA1AFD">
          <w:rPr>
            <w:noProof/>
            <w:webHidden/>
          </w:rPr>
          <w:instrText xml:space="preserve"> PAGEREF _Toc168141521 \h </w:instrText>
        </w:r>
        <w:r w:rsidR="00AA1AFD">
          <w:rPr>
            <w:noProof/>
            <w:webHidden/>
          </w:rPr>
        </w:r>
        <w:r w:rsidR="00AA1AFD">
          <w:rPr>
            <w:noProof/>
            <w:webHidden/>
          </w:rPr>
          <w:fldChar w:fldCharType="separate"/>
        </w:r>
        <w:r w:rsidR="00AA1AFD">
          <w:rPr>
            <w:noProof/>
            <w:webHidden/>
          </w:rPr>
          <w:t>38</w:t>
        </w:r>
        <w:r w:rsidR="00AA1AFD">
          <w:rPr>
            <w:noProof/>
            <w:webHidden/>
          </w:rPr>
          <w:fldChar w:fldCharType="end"/>
        </w:r>
      </w:hyperlink>
    </w:p>
    <w:p w14:paraId="17AD379A" w14:textId="1C488A64"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22" w:history="1">
        <w:r w:rsidR="00AA1AFD" w:rsidRPr="002D5343">
          <w:rPr>
            <w:rStyle w:val="Siuktni"/>
            <w:b/>
            <w:bCs/>
            <w:noProof/>
          </w:rPr>
          <w:t>Figure</w:t>
        </w:r>
        <w:r w:rsidR="00AA1AFD" w:rsidRPr="002D5343">
          <w:rPr>
            <w:rStyle w:val="Siuktni"/>
            <w:noProof/>
          </w:rPr>
          <w:t xml:space="preserve"> 3.20: Login page</w:t>
        </w:r>
        <w:r w:rsidR="00AA1AFD">
          <w:rPr>
            <w:noProof/>
            <w:webHidden/>
          </w:rPr>
          <w:tab/>
        </w:r>
        <w:r w:rsidR="00AA1AFD">
          <w:rPr>
            <w:noProof/>
            <w:webHidden/>
          </w:rPr>
          <w:fldChar w:fldCharType="begin"/>
        </w:r>
        <w:r w:rsidR="00AA1AFD">
          <w:rPr>
            <w:noProof/>
            <w:webHidden/>
          </w:rPr>
          <w:instrText xml:space="preserve"> PAGEREF _Toc168141522 \h </w:instrText>
        </w:r>
        <w:r w:rsidR="00AA1AFD">
          <w:rPr>
            <w:noProof/>
            <w:webHidden/>
          </w:rPr>
        </w:r>
        <w:r w:rsidR="00AA1AFD">
          <w:rPr>
            <w:noProof/>
            <w:webHidden/>
          </w:rPr>
          <w:fldChar w:fldCharType="separate"/>
        </w:r>
        <w:r w:rsidR="00AA1AFD">
          <w:rPr>
            <w:noProof/>
            <w:webHidden/>
          </w:rPr>
          <w:t>39</w:t>
        </w:r>
        <w:r w:rsidR="00AA1AFD">
          <w:rPr>
            <w:noProof/>
            <w:webHidden/>
          </w:rPr>
          <w:fldChar w:fldCharType="end"/>
        </w:r>
      </w:hyperlink>
    </w:p>
    <w:p w14:paraId="6B3ABD53" w14:textId="32A1C9BE"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23" w:history="1">
        <w:r w:rsidR="00AA1AFD" w:rsidRPr="002D5343">
          <w:rPr>
            <w:rStyle w:val="Siuktni"/>
            <w:b/>
            <w:bCs/>
            <w:noProof/>
          </w:rPr>
          <w:t>Figure</w:t>
        </w:r>
        <w:r w:rsidR="00AA1AFD" w:rsidRPr="002D5343">
          <w:rPr>
            <w:rStyle w:val="Siuktni"/>
            <w:noProof/>
          </w:rPr>
          <w:t xml:space="preserve"> 3.21: Register page</w:t>
        </w:r>
        <w:r w:rsidR="00AA1AFD">
          <w:rPr>
            <w:noProof/>
            <w:webHidden/>
          </w:rPr>
          <w:tab/>
        </w:r>
        <w:r w:rsidR="00AA1AFD">
          <w:rPr>
            <w:noProof/>
            <w:webHidden/>
          </w:rPr>
          <w:fldChar w:fldCharType="begin"/>
        </w:r>
        <w:r w:rsidR="00AA1AFD">
          <w:rPr>
            <w:noProof/>
            <w:webHidden/>
          </w:rPr>
          <w:instrText xml:space="preserve"> PAGEREF _Toc168141523 \h </w:instrText>
        </w:r>
        <w:r w:rsidR="00AA1AFD">
          <w:rPr>
            <w:noProof/>
            <w:webHidden/>
          </w:rPr>
        </w:r>
        <w:r w:rsidR="00AA1AFD">
          <w:rPr>
            <w:noProof/>
            <w:webHidden/>
          </w:rPr>
          <w:fldChar w:fldCharType="separate"/>
        </w:r>
        <w:r w:rsidR="00AA1AFD">
          <w:rPr>
            <w:noProof/>
            <w:webHidden/>
          </w:rPr>
          <w:t>40</w:t>
        </w:r>
        <w:r w:rsidR="00AA1AFD">
          <w:rPr>
            <w:noProof/>
            <w:webHidden/>
          </w:rPr>
          <w:fldChar w:fldCharType="end"/>
        </w:r>
      </w:hyperlink>
    </w:p>
    <w:p w14:paraId="477E03B3" w14:textId="4D5091E2"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24" w:history="1">
        <w:r w:rsidR="00AA1AFD" w:rsidRPr="002D5343">
          <w:rPr>
            <w:rStyle w:val="Siuktni"/>
            <w:b/>
            <w:bCs/>
            <w:noProof/>
          </w:rPr>
          <w:t xml:space="preserve">Figure </w:t>
        </w:r>
        <w:r w:rsidR="00AA1AFD" w:rsidRPr="002D5343">
          <w:rPr>
            <w:rStyle w:val="Siuktni"/>
            <w:noProof/>
          </w:rPr>
          <w:t>3.22: Server Homepage</w:t>
        </w:r>
        <w:r w:rsidR="00AA1AFD">
          <w:rPr>
            <w:noProof/>
            <w:webHidden/>
          </w:rPr>
          <w:tab/>
        </w:r>
        <w:r w:rsidR="00AA1AFD">
          <w:rPr>
            <w:noProof/>
            <w:webHidden/>
          </w:rPr>
          <w:fldChar w:fldCharType="begin"/>
        </w:r>
        <w:r w:rsidR="00AA1AFD">
          <w:rPr>
            <w:noProof/>
            <w:webHidden/>
          </w:rPr>
          <w:instrText xml:space="preserve"> PAGEREF _Toc168141524 \h </w:instrText>
        </w:r>
        <w:r w:rsidR="00AA1AFD">
          <w:rPr>
            <w:noProof/>
            <w:webHidden/>
          </w:rPr>
        </w:r>
        <w:r w:rsidR="00AA1AFD">
          <w:rPr>
            <w:noProof/>
            <w:webHidden/>
          </w:rPr>
          <w:fldChar w:fldCharType="separate"/>
        </w:r>
        <w:r w:rsidR="00AA1AFD">
          <w:rPr>
            <w:noProof/>
            <w:webHidden/>
          </w:rPr>
          <w:t>41</w:t>
        </w:r>
        <w:r w:rsidR="00AA1AFD">
          <w:rPr>
            <w:noProof/>
            <w:webHidden/>
          </w:rPr>
          <w:fldChar w:fldCharType="end"/>
        </w:r>
      </w:hyperlink>
    </w:p>
    <w:p w14:paraId="4860CF41" w14:textId="29BF538D"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25" w:history="1">
        <w:r w:rsidR="00AA1AFD" w:rsidRPr="002D5343">
          <w:rPr>
            <w:rStyle w:val="Siuktni"/>
            <w:b/>
            <w:bCs/>
            <w:noProof/>
          </w:rPr>
          <w:t>Figure</w:t>
        </w:r>
        <w:r w:rsidR="00AA1AFD" w:rsidRPr="002D5343">
          <w:rPr>
            <w:rStyle w:val="Siuktni"/>
            <w:noProof/>
          </w:rPr>
          <w:t xml:space="preserve"> 3.23: User information page</w:t>
        </w:r>
        <w:r w:rsidR="00AA1AFD">
          <w:rPr>
            <w:noProof/>
            <w:webHidden/>
          </w:rPr>
          <w:tab/>
        </w:r>
        <w:r w:rsidR="00AA1AFD">
          <w:rPr>
            <w:noProof/>
            <w:webHidden/>
          </w:rPr>
          <w:fldChar w:fldCharType="begin"/>
        </w:r>
        <w:r w:rsidR="00AA1AFD">
          <w:rPr>
            <w:noProof/>
            <w:webHidden/>
          </w:rPr>
          <w:instrText xml:space="preserve"> PAGEREF _Toc168141525 \h </w:instrText>
        </w:r>
        <w:r w:rsidR="00AA1AFD">
          <w:rPr>
            <w:noProof/>
            <w:webHidden/>
          </w:rPr>
        </w:r>
        <w:r w:rsidR="00AA1AFD">
          <w:rPr>
            <w:noProof/>
            <w:webHidden/>
          </w:rPr>
          <w:fldChar w:fldCharType="separate"/>
        </w:r>
        <w:r w:rsidR="00AA1AFD">
          <w:rPr>
            <w:noProof/>
            <w:webHidden/>
          </w:rPr>
          <w:t>41</w:t>
        </w:r>
        <w:r w:rsidR="00AA1AFD">
          <w:rPr>
            <w:noProof/>
            <w:webHidden/>
          </w:rPr>
          <w:fldChar w:fldCharType="end"/>
        </w:r>
      </w:hyperlink>
    </w:p>
    <w:p w14:paraId="44FBD9AA" w14:textId="359BF8A4"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26" w:history="1">
        <w:r w:rsidR="00AA1AFD" w:rsidRPr="002D5343">
          <w:rPr>
            <w:rStyle w:val="Siuktni"/>
            <w:b/>
            <w:bCs/>
            <w:noProof/>
          </w:rPr>
          <w:t>Figure</w:t>
        </w:r>
        <w:r w:rsidR="00AA1AFD" w:rsidRPr="002D5343">
          <w:rPr>
            <w:rStyle w:val="Siuktni"/>
            <w:noProof/>
          </w:rPr>
          <w:t xml:space="preserve"> 3.24: User Create page</w:t>
        </w:r>
        <w:r w:rsidR="00AA1AFD">
          <w:rPr>
            <w:noProof/>
            <w:webHidden/>
          </w:rPr>
          <w:tab/>
        </w:r>
        <w:r w:rsidR="00AA1AFD">
          <w:rPr>
            <w:noProof/>
            <w:webHidden/>
          </w:rPr>
          <w:fldChar w:fldCharType="begin"/>
        </w:r>
        <w:r w:rsidR="00AA1AFD">
          <w:rPr>
            <w:noProof/>
            <w:webHidden/>
          </w:rPr>
          <w:instrText xml:space="preserve"> PAGEREF _Toc168141526 \h </w:instrText>
        </w:r>
        <w:r w:rsidR="00AA1AFD">
          <w:rPr>
            <w:noProof/>
            <w:webHidden/>
          </w:rPr>
        </w:r>
        <w:r w:rsidR="00AA1AFD">
          <w:rPr>
            <w:noProof/>
            <w:webHidden/>
          </w:rPr>
          <w:fldChar w:fldCharType="separate"/>
        </w:r>
        <w:r w:rsidR="00AA1AFD">
          <w:rPr>
            <w:noProof/>
            <w:webHidden/>
          </w:rPr>
          <w:t>42</w:t>
        </w:r>
        <w:r w:rsidR="00AA1AFD">
          <w:rPr>
            <w:noProof/>
            <w:webHidden/>
          </w:rPr>
          <w:fldChar w:fldCharType="end"/>
        </w:r>
      </w:hyperlink>
    </w:p>
    <w:p w14:paraId="0CDA1B90" w14:textId="75B50BCE"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27" w:history="1">
        <w:r w:rsidR="00AA1AFD" w:rsidRPr="002D5343">
          <w:rPr>
            <w:rStyle w:val="Siuktni"/>
            <w:b/>
            <w:bCs/>
            <w:noProof/>
          </w:rPr>
          <w:t>Figure</w:t>
        </w:r>
        <w:r w:rsidR="00AA1AFD" w:rsidRPr="002D5343">
          <w:rPr>
            <w:rStyle w:val="Siuktni"/>
            <w:noProof/>
          </w:rPr>
          <w:t xml:space="preserve"> 3.25: Update User Page</w:t>
        </w:r>
        <w:r w:rsidR="00AA1AFD">
          <w:rPr>
            <w:noProof/>
            <w:webHidden/>
          </w:rPr>
          <w:tab/>
        </w:r>
        <w:r w:rsidR="00AA1AFD">
          <w:rPr>
            <w:noProof/>
            <w:webHidden/>
          </w:rPr>
          <w:fldChar w:fldCharType="begin"/>
        </w:r>
        <w:r w:rsidR="00AA1AFD">
          <w:rPr>
            <w:noProof/>
            <w:webHidden/>
          </w:rPr>
          <w:instrText xml:space="preserve"> PAGEREF _Toc168141527 \h </w:instrText>
        </w:r>
        <w:r w:rsidR="00AA1AFD">
          <w:rPr>
            <w:noProof/>
            <w:webHidden/>
          </w:rPr>
        </w:r>
        <w:r w:rsidR="00AA1AFD">
          <w:rPr>
            <w:noProof/>
            <w:webHidden/>
          </w:rPr>
          <w:fldChar w:fldCharType="separate"/>
        </w:r>
        <w:r w:rsidR="00AA1AFD">
          <w:rPr>
            <w:noProof/>
            <w:webHidden/>
          </w:rPr>
          <w:t>43</w:t>
        </w:r>
        <w:r w:rsidR="00AA1AFD">
          <w:rPr>
            <w:noProof/>
            <w:webHidden/>
          </w:rPr>
          <w:fldChar w:fldCharType="end"/>
        </w:r>
      </w:hyperlink>
    </w:p>
    <w:p w14:paraId="26601DC2" w14:textId="249D025F"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28" w:history="1">
        <w:r w:rsidR="00AA1AFD" w:rsidRPr="002D5343">
          <w:rPr>
            <w:rStyle w:val="Siuktni"/>
            <w:b/>
            <w:bCs/>
            <w:noProof/>
          </w:rPr>
          <w:t>Figure</w:t>
        </w:r>
        <w:r w:rsidR="00AA1AFD" w:rsidRPr="002D5343">
          <w:rPr>
            <w:rStyle w:val="Siuktni"/>
            <w:noProof/>
          </w:rPr>
          <w:t xml:space="preserve"> 3.26: Appointment Information Page</w:t>
        </w:r>
        <w:r w:rsidR="00AA1AFD">
          <w:rPr>
            <w:noProof/>
            <w:webHidden/>
          </w:rPr>
          <w:tab/>
        </w:r>
        <w:r w:rsidR="00AA1AFD">
          <w:rPr>
            <w:noProof/>
            <w:webHidden/>
          </w:rPr>
          <w:fldChar w:fldCharType="begin"/>
        </w:r>
        <w:r w:rsidR="00AA1AFD">
          <w:rPr>
            <w:noProof/>
            <w:webHidden/>
          </w:rPr>
          <w:instrText xml:space="preserve"> PAGEREF _Toc168141528 \h </w:instrText>
        </w:r>
        <w:r w:rsidR="00AA1AFD">
          <w:rPr>
            <w:noProof/>
            <w:webHidden/>
          </w:rPr>
        </w:r>
        <w:r w:rsidR="00AA1AFD">
          <w:rPr>
            <w:noProof/>
            <w:webHidden/>
          </w:rPr>
          <w:fldChar w:fldCharType="separate"/>
        </w:r>
        <w:r w:rsidR="00AA1AFD">
          <w:rPr>
            <w:noProof/>
            <w:webHidden/>
          </w:rPr>
          <w:t>43</w:t>
        </w:r>
        <w:r w:rsidR="00AA1AFD">
          <w:rPr>
            <w:noProof/>
            <w:webHidden/>
          </w:rPr>
          <w:fldChar w:fldCharType="end"/>
        </w:r>
      </w:hyperlink>
    </w:p>
    <w:p w14:paraId="50626907" w14:textId="235264B1"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29" w:history="1">
        <w:r w:rsidR="00AA1AFD" w:rsidRPr="002D5343">
          <w:rPr>
            <w:rStyle w:val="Siuktni"/>
            <w:b/>
            <w:bCs/>
            <w:noProof/>
          </w:rPr>
          <w:t>Figure</w:t>
        </w:r>
        <w:r w:rsidR="00AA1AFD" w:rsidRPr="002D5343">
          <w:rPr>
            <w:rStyle w:val="Siuktni"/>
            <w:noProof/>
          </w:rPr>
          <w:t xml:space="preserve"> 3.27: Create Appointment Page</w:t>
        </w:r>
        <w:r w:rsidR="00AA1AFD">
          <w:rPr>
            <w:noProof/>
            <w:webHidden/>
          </w:rPr>
          <w:tab/>
        </w:r>
        <w:r w:rsidR="00AA1AFD">
          <w:rPr>
            <w:noProof/>
            <w:webHidden/>
          </w:rPr>
          <w:fldChar w:fldCharType="begin"/>
        </w:r>
        <w:r w:rsidR="00AA1AFD">
          <w:rPr>
            <w:noProof/>
            <w:webHidden/>
          </w:rPr>
          <w:instrText xml:space="preserve"> PAGEREF _Toc168141529 \h </w:instrText>
        </w:r>
        <w:r w:rsidR="00AA1AFD">
          <w:rPr>
            <w:noProof/>
            <w:webHidden/>
          </w:rPr>
        </w:r>
        <w:r w:rsidR="00AA1AFD">
          <w:rPr>
            <w:noProof/>
            <w:webHidden/>
          </w:rPr>
          <w:fldChar w:fldCharType="separate"/>
        </w:r>
        <w:r w:rsidR="00AA1AFD">
          <w:rPr>
            <w:noProof/>
            <w:webHidden/>
          </w:rPr>
          <w:t>44</w:t>
        </w:r>
        <w:r w:rsidR="00AA1AFD">
          <w:rPr>
            <w:noProof/>
            <w:webHidden/>
          </w:rPr>
          <w:fldChar w:fldCharType="end"/>
        </w:r>
      </w:hyperlink>
    </w:p>
    <w:p w14:paraId="6A640B4E" w14:textId="3B3C47DE"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30" w:history="1">
        <w:r w:rsidR="00AA1AFD" w:rsidRPr="002D5343">
          <w:rPr>
            <w:rStyle w:val="Siuktni"/>
            <w:b/>
            <w:bCs/>
            <w:noProof/>
          </w:rPr>
          <w:t>Figure</w:t>
        </w:r>
        <w:r w:rsidR="00AA1AFD" w:rsidRPr="002D5343">
          <w:rPr>
            <w:rStyle w:val="Siuktni"/>
            <w:noProof/>
          </w:rPr>
          <w:t xml:space="preserve"> 3.28: Appointment Details Page</w:t>
        </w:r>
        <w:r w:rsidR="00AA1AFD">
          <w:rPr>
            <w:noProof/>
            <w:webHidden/>
          </w:rPr>
          <w:tab/>
        </w:r>
        <w:r w:rsidR="00AA1AFD">
          <w:rPr>
            <w:noProof/>
            <w:webHidden/>
          </w:rPr>
          <w:fldChar w:fldCharType="begin"/>
        </w:r>
        <w:r w:rsidR="00AA1AFD">
          <w:rPr>
            <w:noProof/>
            <w:webHidden/>
          </w:rPr>
          <w:instrText xml:space="preserve"> PAGEREF _Toc168141530 \h </w:instrText>
        </w:r>
        <w:r w:rsidR="00AA1AFD">
          <w:rPr>
            <w:noProof/>
            <w:webHidden/>
          </w:rPr>
        </w:r>
        <w:r w:rsidR="00AA1AFD">
          <w:rPr>
            <w:noProof/>
            <w:webHidden/>
          </w:rPr>
          <w:fldChar w:fldCharType="separate"/>
        </w:r>
        <w:r w:rsidR="00AA1AFD">
          <w:rPr>
            <w:noProof/>
            <w:webHidden/>
          </w:rPr>
          <w:t>45</w:t>
        </w:r>
        <w:r w:rsidR="00AA1AFD">
          <w:rPr>
            <w:noProof/>
            <w:webHidden/>
          </w:rPr>
          <w:fldChar w:fldCharType="end"/>
        </w:r>
      </w:hyperlink>
    </w:p>
    <w:p w14:paraId="1B12A068" w14:textId="7B102DA5"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31" w:history="1">
        <w:r w:rsidR="00AA1AFD" w:rsidRPr="002D5343">
          <w:rPr>
            <w:rStyle w:val="Siuktni"/>
            <w:b/>
            <w:bCs/>
            <w:noProof/>
          </w:rPr>
          <w:t>Figure</w:t>
        </w:r>
        <w:r w:rsidR="00AA1AFD" w:rsidRPr="002D5343">
          <w:rPr>
            <w:rStyle w:val="Siuktni"/>
            <w:noProof/>
          </w:rPr>
          <w:t xml:space="preserve"> 3.29: Decentralization Page</w:t>
        </w:r>
        <w:r w:rsidR="00AA1AFD">
          <w:rPr>
            <w:noProof/>
            <w:webHidden/>
          </w:rPr>
          <w:tab/>
        </w:r>
        <w:r w:rsidR="00AA1AFD">
          <w:rPr>
            <w:noProof/>
            <w:webHidden/>
          </w:rPr>
          <w:fldChar w:fldCharType="begin"/>
        </w:r>
        <w:r w:rsidR="00AA1AFD">
          <w:rPr>
            <w:noProof/>
            <w:webHidden/>
          </w:rPr>
          <w:instrText xml:space="preserve"> PAGEREF _Toc168141531 \h </w:instrText>
        </w:r>
        <w:r w:rsidR="00AA1AFD">
          <w:rPr>
            <w:noProof/>
            <w:webHidden/>
          </w:rPr>
        </w:r>
        <w:r w:rsidR="00AA1AFD">
          <w:rPr>
            <w:noProof/>
            <w:webHidden/>
          </w:rPr>
          <w:fldChar w:fldCharType="separate"/>
        </w:r>
        <w:r w:rsidR="00AA1AFD">
          <w:rPr>
            <w:noProof/>
            <w:webHidden/>
          </w:rPr>
          <w:t>46</w:t>
        </w:r>
        <w:r w:rsidR="00AA1AFD">
          <w:rPr>
            <w:noProof/>
            <w:webHidden/>
          </w:rPr>
          <w:fldChar w:fldCharType="end"/>
        </w:r>
      </w:hyperlink>
    </w:p>
    <w:p w14:paraId="34A06CEE" w14:textId="6A8617FF"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32" w:history="1">
        <w:r w:rsidR="00AA1AFD" w:rsidRPr="002D5343">
          <w:rPr>
            <w:rStyle w:val="Siuktni"/>
            <w:b/>
            <w:bCs/>
            <w:noProof/>
          </w:rPr>
          <w:t>Figure</w:t>
        </w:r>
        <w:r w:rsidR="00AA1AFD" w:rsidRPr="002D5343">
          <w:rPr>
            <w:rStyle w:val="Siuktni"/>
            <w:noProof/>
          </w:rPr>
          <w:t xml:space="preserve"> 3.30: Service Create Page</w:t>
        </w:r>
        <w:r w:rsidR="00AA1AFD">
          <w:rPr>
            <w:noProof/>
            <w:webHidden/>
          </w:rPr>
          <w:tab/>
        </w:r>
        <w:r w:rsidR="00AA1AFD">
          <w:rPr>
            <w:noProof/>
            <w:webHidden/>
          </w:rPr>
          <w:fldChar w:fldCharType="begin"/>
        </w:r>
        <w:r w:rsidR="00AA1AFD">
          <w:rPr>
            <w:noProof/>
            <w:webHidden/>
          </w:rPr>
          <w:instrText xml:space="preserve"> PAGEREF _Toc168141532 \h </w:instrText>
        </w:r>
        <w:r w:rsidR="00AA1AFD">
          <w:rPr>
            <w:noProof/>
            <w:webHidden/>
          </w:rPr>
        </w:r>
        <w:r w:rsidR="00AA1AFD">
          <w:rPr>
            <w:noProof/>
            <w:webHidden/>
          </w:rPr>
          <w:fldChar w:fldCharType="separate"/>
        </w:r>
        <w:r w:rsidR="00AA1AFD">
          <w:rPr>
            <w:noProof/>
            <w:webHidden/>
          </w:rPr>
          <w:t>47</w:t>
        </w:r>
        <w:r w:rsidR="00AA1AFD">
          <w:rPr>
            <w:noProof/>
            <w:webHidden/>
          </w:rPr>
          <w:fldChar w:fldCharType="end"/>
        </w:r>
      </w:hyperlink>
    </w:p>
    <w:p w14:paraId="097FB451" w14:textId="158E6F04"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33" w:history="1">
        <w:r w:rsidR="00AA1AFD" w:rsidRPr="002D5343">
          <w:rPr>
            <w:rStyle w:val="Siuktni"/>
            <w:b/>
            <w:bCs/>
            <w:noProof/>
          </w:rPr>
          <w:t>Figure</w:t>
        </w:r>
        <w:r w:rsidR="00AA1AFD" w:rsidRPr="002D5343">
          <w:rPr>
            <w:rStyle w:val="Siuktni"/>
            <w:noProof/>
          </w:rPr>
          <w:t xml:space="preserve"> 3.31: Service Update Page</w:t>
        </w:r>
        <w:r w:rsidR="00AA1AFD">
          <w:rPr>
            <w:noProof/>
            <w:webHidden/>
          </w:rPr>
          <w:tab/>
        </w:r>
        <w:r w:rsidR="00AA1AFD">
          <w:rPr>
            <w:noProof/>
            <w:webHidden/>
          </w:rPr>
          <w:fldChar w:fldCharType="begin"/>
        </w:r>
        <w:r w:rsidR="00AA1AFD">
          <w:rPr>
            <w:noProof/>
            <w:webHidden/>
          </w:rPr>
          <w:instrText xml:space="preserve"> PAGEREF _Toc168141533 \h </w:instrText>
        </w:r>
        <w:r w:rsidR="00AA1AFD">
          <w:rPr>
            <w:noProof/>
            <w:webHidden/>
          </w:rPr>
        </w:r>
        <w:r w:rsidR="00AA1AFD">
          <w:rPr>
            <w:noProof/>
            <w:webHidden/>
          </w:rPr>
          <w:fldChar w:fldCharType="separate"/>
        </w:r>
        <w:r w:rsidR="00AA1AFD">
          <w:rPr>
            <w:noProof/>
            <w:webHidden/>
          </w:rPr>
          <w:t>48</w:t>
        </w:r>
        <w:r w:rsidR="00AA1AFD">
          <w:rPr>
            <w:noProof/>
            <w:webHidden/>
          </w:rPr>
          <w:fldChar w:fldCharType="end"/>
        </w:r>
      </w:hyperlink>
    </w:p>
    <w:p w14:paraId="03353057" w14:textId="6AF71269"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34" w:history="1">
        <w:r w:rsidR="00AA1AFD" w:rsidRPr="002D5343">
          <w:rPr>
            <w:rStyle w:val="Siuktni"/>
            <w:b/>
            <w:bCs/>
            <w:noProof/>
          </w:rPr>
          <w:t>Figure</w:t>
        </w:r>
        <w:r w:rsidR="00AA1AFD" w:rsidRPr="002D5343">
          <w:rPr>
            <w:rStyle w:val="Siuktni"/>
            <w:noProof/>
          </w:rPr>
          <w:t xml:space="preserve"> 3.32: Shift Information Page</w:t>
        </w:r>
        <w:r w:rsidR="00AA1AFD">
          <w:rPr>
            <w:noProof/>
            <w:webHidden/>
          </w:rPr>
          <w:tab/>
        </w:r>
        <w:r w:rsidR="00AA1AFD">
          <w:rPr>
            <w:noProof/>
            <w:webHidden/>
          </w:rPr>
          <w:fldChar w:fldCharType="begin"/>
        </w:r>
        <w:r w:rsidR="00AA1AFD">
          <w:rPr>
            <w:noProof/>
            <w:webHidden/>
          </w:rPr>
          <w:instrText xml:space="preserve"> PAGEREF _Toc168141534 \h </w:instrText>
        </w:r>
        <w:r w:rsidR="00AA1AFD">
          <w:rPr>
            <w:noProof/>
            <w:webHidden/>
          </w:rPr>
        </w:r>
        <w:r w:rsidR="00AA1AFD">
          <w:rPr>
            <w:noProof/>
            <w:webHidden/>
          </w:rPr>
          <w:fldChar w:fldCharType="separate"/>
        </w:r>
        <w:r w:rsidR="00AA1AFD">
          <w:rPr>
            <w:noProof/>
            <w:webHidden/>
          </w:rPr>
          <w:t>49</w:t>
        </w:r>
        <w:r w:rsidR="00AA1AFD">
          <w:rPr>
            <w:noProof/>
            <w:webHidden/>
          </w:rPr>
          <w:fldChar w:fldCharType="end"/>
        </w:r>
      </w:hyperlink>
    </w:p>
    <w:p w14:paraId="2A8C33D4" w14:textId="3E3D74EE"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35" w:history="1">
        <w:r w:rsidR="00AA1AFD" w:rsidRPr="002D5343">
          <w:rPr>
            <w:rStyle w:val="Siuktni"/>
            <w:b/>
            <w:bCs/>
            <w:noProof/>
          </w:rPr>
          <w:t>Figure</w:t>
        </w:r>
        <w:r w:rsidR="00AA1AFD" w:rsidRPr="002D5343">
          <w:rPr>
            <w:rStyle w:val="Siuktni"/>
            <w:noProof/>
          </w:rPr>
          <w:t xml:space="preserve"> 3.33: Shift Create Page</w:t>
        </w:r>
        <w:r w:rsidR="00AA1AFD">
          <w:rPr>
            <w:noProof/>
            <w:webHidden/>
          </w:rPr>
          <w:tab/>
        </w:r>
        <w:r w:rsidR="00AA1AFD">
          <w:rPr>
            <w:noProof/>
            <w:webHidden/>
          </w:rPr>
          <w:fldChar w:fldCharType="begin"/>
        </w:r>
        <w:r w:rsidR="00AA1AFD">
          <w:rPr>
            <w:noProof/>
            <w:webHidden/>
          </w:rPr>
          <w:instrText xml:space="preserve"> PAGEREF _Toc168141535 \h </w:instrText>
        </w:r>
        <w:r w:rsidR="00AA1AFD">
          <w:rPr>
            <w:noProof/>
            <w:webHidden/>
          </w:rPr>
        </w:r>
        <w:r w:rsidR="00AA1AFD">
          <w:rPr>
            <w:noProof/>
            <w:webHidden/>
          </w:rPr>
          <w:fldChar w:fldCharType="separate"/>
        </w:r>
        <w:r w:rsidR="00AA1AFD">
          <w:rPr>
            <w:noProof/>
            <w:webHidden/>
          </w:rPr>
          <w:t>49</w:t>
        </w:r>
        <w:r w:rsidR="00AA1AFD">
          <w:rPr>
            <w:noProof/>
            <w:webHidden/>
          </w:rPr>
          <w:fldChar w:fldCharType="end"/>
        </w:r>
      </w:hyperlink>
    </w:p>
    <w:p w14:paraId="5FAD04AA" w14:textId="283AB1DE"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36" w:history="1">
        <w:r w:rsidR="00AA1AFD" w:rsidRPr="002D5343">
          <w:rPr>
            <w:rStyle w:val="Siuktni"/>
            <w:noProof/>
          </w:rPr>
          <w:t>Figure 3.34: Website services</w:t>
        </w:r>
        <w:r w:rsidR="00AA1AFD">
          <w:rPr>
            <w:noProof/>
            <w:webHidden/>
          </w:rPr>
          <w:tab/>
        </w:r>
        <w:r w:rsidR="00AA1AFD">
          <w:rPr>
            <w:noProof/>
            <w:webHidden/>
          </w:rPr>
          <w:fldChar w:fldCharType="begin"/>
        </w:r>
        <w:r w:rsidR="00AA1AFD">
          <w:rPr>
            <w:noProof/>
            <w:webHidden/>
          </w:rPr>
          <w:instrText xml:space="preserve"> PAGEREF _Toc168141536 \h </w:instrText>
        </w:r>
        <w:r w:rsidR="00AA1AFD">
          <w:rPr>
            <w:noProof/>
            <w:webHidden/>
          </w:rPr>
        </w:r>
        <w:r w:rsidR="00AA1AFD">
          <w:rPr>
            <w:noProof/>
            <w:webHidden/>
          </w:rPr>
          <w:fldChar w:fldCharType="separate"/>
        </w:r>
        <w:r w:rsidR="00AA1AFD">
          <w:rPr>
            <w:noProof/>
            <w:webHidden/>
          </w:rPr>
          <w:t>50</w:t>
        </w:r>
        <w:r w:rsidR="00AA1AFD">
          <w:rPr>
            <w:noProof/>
            <w:webHidden/>
          </w:rPr>
          <w:fldChar w:fldCharType="end"/>
        </w:r>
      </w:hyperlink>
    </w:p>
    <w:p w14:paraId="0B98C487" w14:textId="15D585AB" w:rsidR="00AA1AFD" w:rsidRDefault="00000000">
      <w:pPr>
        <w:pStyle w:val="Banghinhminhhoa"/>
        <w:tabs>
          <w:tab w:val="right" w:leader="dot" w:pos="9060"/>
        </w:tabs>
        <w:rPr>
          <w:rFonts w:asciiTheme="minorHAnsi" w:eastAsiaTheme="minorEastAsia" w:hAnsiTheme="minorHAnsi" w:cstheme="minorBidi"/>
          <w:noProof/>
          <w:kern w:val="2"/>
          <w14:ligatures w14:val="standardContextual"/>
        </w:rPr>
      </w:pPr>
      <w:hyperlink w:anchor="_Toc168141537" w:history="1">
        <w:r w:rsidR="00AA1AFD" w:rsidRPr="002D5343">
          <w:rPr>
            <w:rStyle w:val="Siuktni"/>
            <w:b/>
            <w:bCs/>
            <w:noProof/>
          </w:rPr>
          <w:t>Figure</w:t>
        </w:r>
        <w:r w:rsidR="00AA1AFD" w:rsidRPr="002D5343">
          <w:rPr>
            <w:rStyle w:val="Siuktni"/>
            <w:noProof/>
          </w:rPr>
          <w:t xml:space="preserve"> 3.35: Website services detail</w:t>
        </w:r>
        <w:r w:rsidR="00AA1AFD">
          <w:rPr>
            <w:noProof/>
            <w:webHidden/>
          </w:rPr>
          <w:tab/>
        </w:r>
        <w:r w:rsidR="00AA1AFD">
          <w:rPr>
            <w:noProof/>
            <w:webHidden/>
          </w:rPr>
          <w:fldChar w:fldCharType="begin"/>
        </w:r>
        <w:r w:rsidR="00AA1AFD">
          <w:rPr>
            <w:noProof/>
            <w:webHidden/>
          </w:rPr>
          <w:instrText xml:space="preserve"> PAGEREF _Toc168141537 \h </w:instrText>
        </w:r>
        <w:r w:rsidR="00AA1AFD">
          <w:rPr>
            <w:noProof/>
            <w:webHidden/>
          </w:rPr>
        </w:r>
        <w:r w:rsidR="00AA1AFD">
          <w:rPr>
            <w:noProof/>
            <w:webHidden/>
          </w:rPr>
          <w:fldChar w:fldCharType="separate"/>
        </w:r>
        <w:r w:rsidR="00AA1AFD">
          <w:rPr>
            <w:noProof/>
            <w:webHidden/>
          </w:rPr>
          <w:t>51</w:t>
        </w:r>
        <w:r w:rsidR="00AA1AFD">
          <w:rPr>
            <w:noProof/>
            <w:webHidden/>
          </w:rPr>
          <w:fldChar w:fldCharType="end"/>
        </w:r>
      </w:hyperlink>
    </w:p>
    <w:p w14:paraId="46E9F918" w14:textId="7EB82F8D" w:rsidR="00D94A29" w:rsidRDefault="00321D89" w:rsidP="00755040">
      <w:pPr>
        <w:rPr>
          <w:noProof/>
        </w:rPr>
      </w:pPr>
      <w:r>
        <w:rPr>
          <w:rFonts w:asciiTheme="majorHAnsi" w:eastAsiaTheme="majorEastAsia" w:hAnsiTheme="majorHAnsi" w:cstheme="majorBidi"/>
          <w:color w:val="2F5496" w:themeColor="accent1" w:themeShade="BF"/>
          <w:sz w:val="32"/>
          <w:szCs w:val="32"/>
        </w:rPr>
        <w:fldChar w:fldCharType="end"/>
      </w:r>
      <w:r w:rsidR="00D94A29">
        <w:fldChar w:fldCharType="begin"/>
      </w:r>
      <w:r w:rsidR="00D94A29">
        <w:instrText xml:space="preserve"> TOC \h \z \c "Figure" </w:instrText>
      </w:r>
      <w:r w:rsidR="00D94A29">
        <w:fldChar w:fldCharType="separate"/>
      </w:r>
    </w:p>
    <w:p w14:paraId="44D16A3A" w14:textId="62C5520F" w:rsidR="00755040" w:rsidRPr="00755040" w:rsidRDefault="00D94A29" w:rsidP="00755040">
      <w:r>
        <w:fldChar w:fldCharType="end"/>
      </w:r>
    </w:p>
    <w:p w14:paraId="0236DD43" w14:textId="77777777" w:rsidR="008E2D61" w:rsidRDefault="008E2D61" w:rsidP="00B37371">
      <w:pPr>
        <w:tabs>
          <w:tab w:val="right" w:leader="dot" w:pos="7262"/>
        </w:tabs>
        <w:spacing w:before="120" w:line="360" w:lineRule="auto"/>
        <w:ind w:firstLine="284"/>
        <w:rPr>
          <w:color w:val="000000"/>
          <w:sz w:val="26"/>
          <w:szCs w:val="26"/>
        </w:rPr>
      </w:pPr>
    </w:p>
    <w:p w14:paraId="08700C93" w14:textId="2C6B1FEE" w:rsidR="001952B7" w:rsidRDefault="001952B7">
      <w:pPr>
        <w:spacing w:after="160" w:line="259" w:lineRule="auto"/>
        <w:rPr>
          <w:b/>
          <w:bCs/>
          <w:color w:val="000000" w:themeColor="text1"/>
          <w:sz w:val="32"/>
          <w:szCs w:val="32"/>
        </w:rPr>
      </w:pPr>
    </w:p>
    <w:p w14:paraId="3155F7CF" w14:textId="202F9136" w:rsidR="001952B7" w:rsidRPr="00A27B50" w:rsidRDefault="001952B7" w:rsidP="00A27B50">
      <w:pPr>
        <w:pStyle w:val="u1"/>
        <w:ind w:left="2880"/>
        <w:rPr>
          <w:rFonts w:ascii="Times New Roman" w:hAnsi="Times New Roman" w:cs="Times New Roman"/>
          <w:b/>
          <w:bCs/>
          <w:color w:val="000000" w:themeColor="text1"/>
        </w:rPr>
      </w:pPr>
      <w:r>
        <w:rPr>
          <w:b/>
          <w:bCs/>
          <w:color w:val="000000" w:themeColor="text1"/>
        </w:rPr>
        <w:br w:type="page"/>
      </w:r>
      <w:r w:rsidR="00A27B50">
        <w:rPr>
          <w:b/>
          <w:bCs/>
          <w:color w:val="000000" w:themeColor="text1"/>
        </w:rPr>
        <w:lastRenderedPageBreak/>
        <w:t xml:space="preserve">       </w:t>
      </w:r>
      <w:bookmarkStart w:id="13" w:name="_Toc168082936"/>
      <w:r w:rsidRPr="00A27B50">
        <w:rPr>
          <w:rFonts w:ascii="Times New Roman" w:hAnsi="Times New Roman" w:cs="Times New Roman"/>
          <w:b/>
          <w:bCs/>
          <w:color w:val="000000" w:themeColor="text1"/>
          <w:sz w:val="40"/>
          <w:szCs w:val="40"/>
        </w:rPr>
        <w:t>Introduction</w:t>
      </w:r>
      <w:bookmarkEnd w:id="13"/>
    </w:p>
    <w:p w14:paraId="49465087" w14:textId="77777777" w:rsidR="001952B7" w:rsidRDefault="001952B7" w:rsidP="001952B7">
      <w:pPr>
        <w:spacing w:after="160" w:line="259" w:lineRule="auto"/>
        <w:rPr>
          <w:b/>
          <w:bCs/>
          <w:color w:val="000000" w:themeColor="text1"/>
          <w:sz w:val="32"/>
          <w:szCs w:val="32"/>
        </w:rPr>
      </w:pPr>
    </w:p>
    <w:p w14:paraId="59BB577A" w14:textId="77777777" w:rsidR="001952B7" w:rsidRDefault="001952B7" w:rsidP="001952B7">
      <w:pPr>
        <w:spacing w:after="160" w:line="259" w:lineRule="auto"/>
        <w:rPr>
          <w:b/>
          <w:bCs/>
          <w:color w:val="000000" w:themeColor="text1"/>
          <w:sz w:val="26"/>
          <w:szCs w:val="26"/>
        </w:rPr>
      </w:pPr>
    </w:p>
    <w:p w14:paraId="777E5701" w14:textId="176BA859" w:rsidR="00AA3FC3" w:rsidRPr="00AA3FC3" w:rsidRDefault="00AA3FC3" w:rsidP="00AA3FC3">
      <w:pPr>
        <w:spacing w:after="160" w:line="360" w:lineRule="auto"/>
        <w:ind w:firstLine="720"/>
        <w:jc w:val="both"/>
        <w:rPr>
          <w:color w:val="000000" w:themeColor="text1"/>
          <w:sz w:val="26"/>
          <w:szCs w:val="26"/>
        </w:rPr>
      </w:pPr>
      <w:r w:rsidRPr="00AA3FC3">
        <w:rPr>
          <w:color w:val="000000" w:themeColor="text1"/>
          <w:sz w:val="26"/>
          <w:szCs w:val="26"/>
        </w:rPr>
        <w:t>In the current era of Industry 4.0, information technology is undoubtedly one of the leading sectors in development. Everything that humans see, use, and beyond bears the mark and influence of information technology. Acknowledging this fact, HUTECH University and I, personally, have aspired to immerse ourselves in this field to contribute to the development of information technology in Vietnam. Thus, this project was born.</w:t>
      </w:r>
    </w:p>
    <w:p w14:paraId="6342B1B3" w14:textId="182625AB" w:rsidR="00AA3FC3" w:rsidRPr="00AA3FC3" w:rsidRDefault="00AA3FC3" w:rsidP="00AA3FC3">
      <w:pPr>
        <w:spacing w:after="160" w:line="360" w:lineRule="auto"/>
        <w:ind w:firstLine="720"/>
        <w:jc w:val="both"/>
        <w:rPr>
          <w:color w:val="000000" w:themeColor="text1"/>
          <w:sz w:val="26"/>
          <w:szCs w:val="26"/>
        </w:rPr>
      </w:pPr>
      <w:r w:rsidRPr="00AA3FC3">
        <w:rPr>
          <w:color w:val="000000" w:themeColor="text1"/>
          <w:sz w:val="26"/>
          <w:szCs w:val="26"/>
        </w:rPr>
        <w:t>During my academic studies and efforts to enhance my knowledge at the university, as well as while working on this project, I realized that my knowledge was quite limited compared to the scope of large-scale projects in the real world. Consequently, I had to devote a significant amount of time and effort to relearn everything.</w:t>
      </w:r>
    </w:p>
    <w:p w14:paraId="16675304" w14:textId="6232F86D" w:rsidR="001952B7" w:rsidRPr="005F7CED" w:rsidRDefault="00AA3FC3" w:rsidP="00AA3FC3">
      <w:pPr>
        <w:spacing w:after="160" w:line="360" w:lineRule="auto"/>
        <w:ind w:firstLine="720"/>
        <w:jc w:val="both"/>
        <w:rPr>
          <w:color w:val="000000" w:themeColor="text1"/>
          <w:sz w:val="26"/>
          <w:szCs w:val="26"/>
        </w:rPr>
      </w:pPr>
      <w:r w:rsidRPr="00AA3FC3">
        <w:rPr>
          <w:color w:val="000000" w:themeColor="text1"/>
          <w:sz w:val="26"/>
          <w:szCs w:val="26"/>
        </w:rPr>
        <w:t>However, this process did not go entirely as planned; there were numerous challenges and difficulties, as well as "bugs"</w:t>
      </w:r>
      <w:r>
        <w:rPr>
          <w:color w:val="000000" w:themeColor="text1"/>
          <w:sz w:val="26"/>
          <w:szCs w:val="26"/>
        </w:rPr>
        <w:t>.</w:t>
      </w:r>
      <w:r w:rsidRPr="00AA3FC3">
        <w:rPr>
          <w:color w:val="000000" w:themeColor="text1"/>
          <w:sz w:val="26"/>
          <w:szCs w:val="26"/>
        </w:rPr>
        <w:t xml:space="preserve"> Therefore, I would like to extend my deepest and most sincere gratitude to Mr. Bùi Mạnh </w:t>
      </w:r>
      <w:proofErr w:type="spellStart"/>
      <w:r w:rsidRPr="00AA3FC3">
        <w:rPr>
          <w:color w:val="000000" w:themeColor="text1"/>
          <w:sz w:val="26"/>
          <w:szCs w:val="26"/>
        </w:rPr>
        <w:t>Toàn</w:t>
      </w:r>
      <w:proofErr w:type="spellEnd"/>
      <w:r w:rsidRPr="00AA3FC3">
        <w:rPr>
          <w:color w:val="000000" w:themeColor="text1"/>
          <w:sz w:val="26"/>
          <w:szCs w:val="26"/>
        </w:rPr>
        <w:t xml:space="preserve"> for his wholehearted assistance throughout the lengthy duration of this project. Despite the difficulties, he never hesitated to meet with me, patiently correcting my errors and helping me complete this project in the most thorough manner possible. Once again, thank you very much, sir.</w:t>
      </w:r>
    </w:p>
    <w:p w14:paraId="1205BDE0" w14:textId="77777777" w:rsidR="001952B7" w:rsidRPr="005F7CED" w:rsidRDefault="001952B7" w:rsidP="001952B7">
      <w:pPr>
        <w:spacing w:after="160" w:line="259" w:lineRule="auto"/>
        <w:jc w:val="both"/>
        <w:rPr>
          <w:color w:val="000000" w:themeColor="text1"/>
          <w:sz w:val="26"/>
          <w:szCs w:val="26"/>
        </w:rPr>
      </w:pPr>
    </w:p>
    <w:p w14:paraId="42B0ACBE" w14:textId="77777777" w:rsidR="001952B7" w:rsidRPr="005F7CED" w:rsidRDefault="001952B7" w:rsidP="001952B7">
      <w:pPr>
        <w:spacing w:after="160" w:line="259" w:lineRule="auto"/>
        <w:jc w:val="both"/>
        <w:rPr>
          <w:color w:val="000000" w:themeColor="text1"/>
          <w:sz w:val="26"/>
          <w:szCs w:val="26"/>
        </w:rPr>
      </w:pPr>
    </w:p>
    <w:p w14:paraId="43A85900" w14:textId="74115A55" w:rsidR="001952B7" w:rsidRPr="005F7CED" w:rsidRDefault="001952B7" w:rsidP="001952B7">
      <w:pPr>
        <w:spacing w:after="160" w:line="259" w:lineRule="auto"/>
        <w:rPr>
          <w:color w:val="000000" w:themeColor="text1"/>
          <w:sz w:val="26"/>
          <w:szCs w:val="26"/>
        </w:rPr>
        <w:sectPr w:rsidR="001952B7" w:rsidRPr="005F7CED" w:rsidSect="00502FB1">
          <w:footerReference w:type="default" r:id="rId9"/>
          <w:headerReference w:type="first" r:id="rId10"/>
          <w:footerReference w:type="first" r:id="rId11"/>
          <w:pgSz w:w="11907" w:h="16840" w:code="9"/>
          <w:pgMar w:top="1138" w:right="1138" w:bottom="1411" w:left="1699" w:header="706" w:footer="706" w:gutter="0"/>
          <w:pgBorders w:offsetFrom="page">
            <w:top w:val="single" w:sz="6" w:space="24" w:color="auto"/>
            <w:left w:val="single" w:sz="6" w:space="24" w:color="auto"/>
            <w:bottom w:val="single" w:sz="6" w:space="24" w:color="auto"/>
            <w:right w:val="single" w:sz="6" w:space="24" w:color="auto"/>
          </w:pgBorders>
          <w:pgNumType w:fmt="upperRoman" w:start="1"/>
          <w:cols w:space="720"/>
          <w:titlePg/>
          <w:docGrid w:linePitch="360"/>
        </w:sectPr>
      </w:pPr>
    </w:p>
    <w:p w14:paraId="02FDC33E" w14:textId="4DA9ACBC" w:rsidR="00700EB9" w:rsidRDefault="00D73A30" w:rsidP="00734DF5">
      <w:pPr>
        <w:pStyle w:val="u1"/>
        <w:spacing w:before="0" w:after="120"/>
        <w:jc w:val="center"/>
        <w:rPr>
          <w:rFonts w:ascii="Times New Roman" w:hAnsi="Times New Roman" w:cs="Times New Roman"/>
          <w:b/>
          <w:bCs/>
          <w:color w:val="000000" w:themeColor="text1"/>
        </w:rPr>
      </w:pPr>
      <w:bookmarkStart w:id="14" w:name="_Toc155314554"/>
      <w:bookmarkStart w:id="15" w:name="_Toc168082937"/>
      <w:r w:rsidRPr="00734DF5">
        <w:rPr>
          <w:rFonts w:ascii="Times New Roman" w:hAnsi="Times New Roman" w:cs="Times New Roman"/>
          <w:b/>
          <w:bCs/>
          <w:color w:val="000000" w:themeColor="text1"/>
        </w:rPr>
        <w:lastRenderedPageBreak/>
        <w:t xml:space="preserve">CHAPTER </w:t>
      </w:r>
      <w:r w:rsidR="00700EB9" w:rsidRPr="00734DF5">
        <w:rPr>
          <w:rFonts w:ascii="Times New Roman" w:hAnsi="Times New Roman" w:cs="Times New Roman"/>
          <w:b/>
          <w:bCs/>
          <w:color w:val="000000" w:themeColor="text1"/>
        </w:rPr>
        <w:t>1: OVERVIEW</w:t>
      </w:r>
      <w:bookmarkEnd w:id="14"/>
      <w:bookmarkEnd w:id="15"/>
    </w:p>
    <w:p w14:paraId="502D26AA" w14:textId="77777777" w:rsidR="002C452D" w:rsidRPr="002C452D" w:rsidRDefault="002C452D" w:rsidP="002C452D"/>
    <w:p w14:paraId="08AECFCE" w14:textId="41BFD2BB" w:rsidR="00A67E3E" w:rsidRPr="004F5651" w:rsidRDefault="00341C10" w:rsidP="00734DF5">
      <w:pPr>
        <w:spacing w:after="120" w:line="360" w:lineRule="auto"/>
        <w:ind w:firstLine="720"/>
        <w:jc w:val="both"/>
        <w:rPr>
          <w:color w:val="000000" w:themeColor="text1"/>
          <w:sz w:val="26"/>
          <w:szCs w:val="26"/>
        </w:rPr>
      </w:pPr>
      <w:r w:rsidRPr="004F5651">
        <w:rPr>
          <w:color w:val="000000" w:themeColor="text1"/>
          <w:sz w:val="26"/>
          <w:szCs w:val="26"/>
        </w:rPr>
        <w:t xml:space="preserve">The project </w:t>
      </w:r>
      <w:r w:rsidR="00190267">
        <w:rPr>
          <w:color w:val="000000" w:themeColor="text1"/>
          <w:sz w:val="26"/>
          <w:szCs w:val="26"/>
        </w:rPr>
        <w:t>I</w:t>
      </w:r>
      <w:r w:rsidRPr="004F5651">
        <w:rPr>
          <w:color w:val="000000" w:themeColor="text1"/>
          <w:sz w:val="26"/>
          <w:szCs w:val="26"/>
        </w:rPr>
        <w:t xml:space="preserve"> chose is making </w:t>
      </w:r>
      <w:r w:rsidR="00EE48FD">
        <w:rPr>
          <w:color w:val="000000" w:themeColor="text1"/>
          <w:sz w:val="26"/>
          <w:szCs w:val="26"/>
        </w:rPr>
        <w:t>News Website for G37 General Hospital</w:t>
      </w:r>
      <w:r w:rsidRPr="004F5651">
        <w:rPr>
          <w:color w:val="000000" w:themeColor="text1"/>
          <w:sz w:val="26"/>
          <w:szCs w:val="26"/>
        </w:rPr>
        <w:t xml:space="preserve">, </w:t>
      </w:r>
      <w:r w:rsidR="001069B1">
        <w:rPr>
          <w:color w:val="000000" w:themeColor="text1"/>
          <w:sz w:val="26"/>
          <w:szCs w:val="26"/>
        </w:rPr>
        <w:t>a</w:t>
      </w:r>
      <w:r w:rsidR="001C64E1" w:rsidRPr="001C64E1">
        <w:rPr>
          <w:color w:val="000000" w:themeColor="text1"/>
          <w:sz w:val="26"/>
          <w:szCs w:val="26"/>
        </w:rPr>
        <w:t xml:space="preserve"> website that allows </w:t>
      </w:r>
      <w:r w:rsidR="00190267">
        <w:rPr>
          <w:color w:val="000000" w:themeColor="text1"/>
          <w:sz w:val="26"/>
          <w:szCs w:val="26"/>
        </w:rPr>
        <w:t>people</w:t>
      </w:r>
      <w:r w:rsidR="001C64E1" w:rsidRPr="001C64E1">
        <w:rPr>
          <w:color w:val="000000" w:themeColor="text1"/>
          <w:sz w:val="26"/>
          <w:szCs w:val="26"/>
        </w:rPr>
        <w:t xml:space="preserve"> to access the latest, hottest, and fastest information about hospitals, healthcare, or the achievements that Vietnam has made in this field.</w:t>
      </w:r>
    </w:p>
    <w:p w14:paraId="521DF48A" w14:textId="5FFF456B" w:rsidR="00190267" w:rsidRDefault="00190267" w:rsidP="00734DF5">
      <w:pPr>
        <w:spacing w:after="120" w:line="360" w:lineRule="auto"/>
        <w:ind w:firstLine="720"/>
        <w:jc w:val="both"/>
        <w:rPr>
          <w:color w:val="000000" w:themeColor="text1"/>
          <w:sz w:val="26"/>
          <w:szCs w:val="26"/>
        </w:rPr>
      </w:pPr>
      <w:r w:rsidRPr="00190267">
        <w:rPr>
          <w:color w:val="000000" w:themeColor="text1"/>
          <w:sz w:val="26"/>
          <w:szCs w:val="26"/>
        </w:rPr>
        <w:t xml:space="preserve">From the perspective of website staff such as authors or admins, they can post news quickly and conveniently using the provided tools. They can also edit or delete </w:t>
      </w:r>
      <w:r>
        <w:rPr>
          <w:color w:val="000000" w:themeColor="text1"/>
          <w:sz w:val="26"/>
          <w:szCs w:val="26"/>
        </w:rPr>
        <w:t>news</w:t>
      </w:r>
      <w:r w:rsidRPr="00190267">
        <w:rPr>
          <w:color w:val="000000" w:themeColor="text1"/>
          <w:sz w:val="26"/>
          <w:szCs w:val="26"/>
        </w:rPr>
        <w:t xml:space="preserve"> if there are any errors, but such cases will be rare because the website has an approval function that allows admins to thoroughly review </w:t>
      </w:r>
      <w:r>
        <w:rPr>
          <w:color w:val="000000" w:themeColor="text1"/>
          <w:sz w:val="26"/>
          <w:szCs w:val="26"/>
        </w:rPr>
        <w:t>the news</w:t>
      </w:r>
      <w:r w:rsidRPr="00190267">
        <w:rPr>
          <w:color w:val="000000" w:themeColor="text1"/>
          <w:sz w:val="26"/>
          <w:szCs w:val="26"/>
        </w:rPr>
        <w:t xml:space="preserve"> before</w:t>
      </w:r>
      <w:r>
        <w:rPr>
          <w:color w:val="000000" w:themeColor="text1"/>
          <w:sz w:val="26"/>
          <w:szCs w:val="26"/>
        </w:rPr>
        <w:t xml:space="preserve"> </w:t>
      </w:r>
      <w:r w:rsidRPr="00190267">
        <w:rPr>
          <w:color w:val="000000" w:themeColor="text1"/>
          <w:sz w:val="26"/>
          <w:szCs w:val="26"/>
        </w:rPr>
        <w:t>they are officially published. Additionally, various topics can be added to make the website more diverse. In conclusion, they can use all the functions that other websites have, with some minor upgrades.</w:t>
      </w:r>
    </w:p>
    <w:p w14:paraId="29D307E4" w14:textId="77777777" w:rsidR="005B2EB4" w:rsidRDefault="000B0ADC" w:rsidP="005B2EB4">
      <w:pPr>
        <w:spacing w:after="120" w:line="360" w:lineRule="auto"/>
        <w:ind w:firstLine="720"/>
        <w:jc w:val="both"/>
        <w:rPr>
          <w:color w:val="000000" w:themeColor="text1"/>
          <w:sz w:val="26"/>
          <w:szCs w:val="26"/>
        </w:rPr>
      </w:pPr>
      <w:r w:rsidRPr="004F5651">
        <w:rPr>
          <w:color w:val="000000" w:themeColor="text1"/>
          <w:sz w:val="26"/>
          <w:szCs w:val="26"/>
        </w:rPr>
        <w:t xml:space="preserve">Before </w:t>
      </w:r>
      <w:r w:rsidR="00190267">
        <w:rPr>
          <w:color w:val="000000" w:themeColor="text1"/>
          <w:sz w:val="26"/>
          <w:szCs w:val="26"/>
        </w:rPr>
        <w:t>I</w:t>
      </w:r>
      <w:r w:rsidRPr="004F5651">
        <w:rPr>
          <w:color w:val="000000" w:themeColor="text1"/>
          <w:sz w:val="26"/>
          <w:szCs w:val="26"/>
        </w:rPr>
        <w:t xml:space="preserve"> started this project, </w:t>
      </w:r>
      <w:r w:rsidR="00190267">
        <w:rPr>
          <w:color w:val="000000" w:themeColor="text1"/>
          <w:sz w:val="26"/>
          <w:szCs w:val="26"/>
        </w:rPr>
        <w:t>I’m</w:t>
      </w:r>
      <w:r w:rsidRPr="004F5651">
        <w:rPr>
          <w:color w:val="000000" w:themeColor="text1"/>
          <w:sz w:val="26"/>
          <w:szCs w:val="26"/>
        </w:rPr>
        <w:t xml:space="preserve"> already ha</w:t>
      </w:r>
      <w:r w:rsidR="008E2D61">
        <w:rPr>
          <w:color w:val="000000" w:themeColor="text1"/>
          <w:sz w:val="26"/>
          <w:szCs w:val="26"/>
        </w:rPr>
        <w:t>d</w:t>
      </w:r>
      <w:r w:rsidRPr="004F5651">
        <w:rPr>
          <w:color w:val="000000" w:themeColor="text1"/>
          <w:sz w:val="26"/>
          <w:szCs w:val="26"/>
        </w:rPr>
        <w:t xml:space="preserve"> some knowledge about making a website from Website Design course </w:t>
      </w:r>
      <w:r w:rsidR="008E2D61">
        <w:rPr>
          <w:color w:val="000000" w:themeColor="text1"/>
          <w:sz w:val="26"/>
          <w:szCs w:val="26"/>
        </w:rPr>
        <w:t>at</w:t>
      </w:r>
      <w:r w:rsidRPr="004F5651">
        <w:rPr>
          <w:color w:val="000000" w:themeColor="text1"/>
          <w:sz w:val="26"/>
          <w:szCs w:val="26"/>
        </w:rPr>
        <w:t xml:space="preserve"> HUTECH University. </w:t>
      </w:r>
      <w:r w:rsidR="00190267">
        <w:rPr>
          <w:color w:val="000000" w:themeColor="text1"/>
          <w:sz w:val="26"/>
          <w:szCs w:val="26"/>
        </w:rPr>
        <w:t>I’m</w:t>
      </w:r>
      <w:r w:rsidRPr="004F5651">
        <w:rPr>
          <w:color w:val="000000" w:themeColor="text1"/>
          <w:sz w:val="26"/>
          <w:szCs w:val="26"/>
        </w:rPr>
        <w:t xml:space="preserve"> have good skills in HTML</w:t>
      </w:r>
      <w:r w:rsidR="00190267">
        <w:rPr>
          <w:color w:val="000000" w:themeColor="text1"/>
          <w:sz w:val="26"/>
          <w:szCs w:val="26"/>
        </w:rPr>
        <w:t>,</w:t>
      </w:r>
      <w:r w:rsidRPr="004F5651">
        <w:rPr>
          <w:color w:val="000000" w:themeColor="text1"/>
          <w:sz w:val="26"/>
          <w:szCs w:val="26"/>
        </w:rPr>
        <w:t xml:space="preserve"> CSS</w:t>
      </w:r>
      <w:r w:rsidR="00190267">
        <w:rPr>
          <w:color w:val="000000" w:themeColor="text1"/>
          <w:sz w:val="26"/>
          <w:szCs w:val="26"/>
        </w:rPr>
        <w:t xml:space="preserve"> and JavaScript</w:t>
      </w:r>
      <w:r w:rsidRPr="004F5651">
        <w:rPr>
          <w:color w:val="000000" w:themeColor="text1"/>
          <w:sz w:val="26"/>
          <w:szCs w:val="26"/>
        </w:rPr>
        <w:t xml:space="preserve"> to make our website look good enough compared to other professional websites on the internet.</w:t>
      </w:r>
      <w:r w:rsidR="008D3977" w:rsidRPr="004F5651">
        <w:rPr>
          <w:color w:val="000000" w:themeColor="text1"/>
          <w:sz w:val="26"/>
          <w:szCs w:val="26"/>
        </w:rPr>
        <w:t xml:space="preserve"> </w:t>
      </w:r>
      <w:r w:rsidR="00190267">
        <w:rPr>
          <w:color w:val="000000" w:themeColor="text1"/>
          <w:sz w:val="26"/>
          <w:szCs w:val="26"/>
        </w:rPr>
        <w:t>I</w:t>
      </w:r>
      <w:r w:rsidR="00DC6F22">
        <w:rPr>
          <w:color w:val="000000" w:themeColor="text1"/>
          <w:sz w:val="26"/>
          <w:szCs w:val="26"/>
        </w:rPr>
        <w:t>’</w:t>
      </w:r>
      <w:r w:rsidR="00190267">
        <w:rPr>
          <w:color w:val="000000" w:themeColor="text1"/>
          <w:sz w:val="26"/>
          <w:szCs w:val="26"/>
        </w:rPr>
        <w:t>m</w:t>
      </w:r>
      <w:r w:rsidR="008D3977" w:rsidRPr="004F5651">
        <w:rPr>
          <w:color w:val="000000" w:themeColor="text1"/>
          <w:sz w:val="26"/>
          <w:szCs w:val="26"/>
        </w:rPr>
        <w:t xml:space="preserve"> also have knowledge about</w:t>
      </w:r>
      <w:r w:rsidR="008E2D61">
        <w:rPr>
          <w:color w:val="000000" w:themeColor="text1"/>
          <w:sz w:val="26"/>
          <w:szCs w:val="26"/>
        </w:rPr>
        <w:t xml:space="preserve"> the</w:t>
      </w:r>
      <w:r w:rsidR="008D3977" w:rsidRPr="004F5651">
        <w:rPr>
          <w:color w:val="000000" w:themeColor="text1"/>
          <w:sz w:val="26"/>
          <w:szCs w:val="26"/>
        </w:rPr>
        <w:t xml:space="preserve"> </w:t>
      </w:r>
      <w:r w:rsidR="008E2D61">
        <w:rPr>
          <w:color w:val="000000" w:themeColor="text1"/>
          <w:sz w:val="26"/>
          <w:szCs w:val="26"/>
        </w:rPr>
        <w:t>b</w:t>
      </w:r>
      <w:r w:rsidR="008D3977" w:rsidRPr="004F5651">
        <w:rPr>
          <w:color w:val="000000" w:themeColor="text1"/>
          <w:sz w:val="26"/>
          <w:szCs w:val="26"/>
        </w:rPr>
        <w:t>ackend skill call</w:t>
      </w:r>
      <w:r w:rsidR="008E2D61">
        <w:rPr>
          <w:color w:val="000000" w:themeColor="text1"/>
          <w:sz w:val="26"/>
          <w:szCs w:val="26"/>
        </w:rPr>
        <w:t>ed</w:t>
      </w:r>
      <w:r w:rsidR="008D3977" w:rsidRPr="004F5651">
        <w:rPr>
          <w:color w:val="000000" w:themeColor="text1"/>
          <w:sz w:val="26"/>
          <w:szCs w:val="26"/>
        </w:rPr>
        <w:t xml:space="preserve"> </w:t>
      </w:r>
      <w:r w:rsidR="00190267">
        <w:rPr>
          <w:color w:val="000000" w:themeColor="text1"/>
          <w:sz w:val="26"/>
          <w:szCs w:val="26"/>
        </w:rPr>
        <w:t>PHP</w:t>
      </w:r>
      <w:r w:rsidR="008D3977" w:rsidRPr="004F5651">
        <w:rPr>
          <w:color w:val="000000" w:themeColor="text1"/>
          <w:sz w:val="26"/>
          <w:szCs w:val="26"/>
        </w:rPr>
        <w:t>, a popular technique uses for</w:t>
      </w:r>
      <w:r w:rsidR="008E2D61">
        <w:rPr>
          <w:color w:val="000000" w:themeColor="text1"/>
          <w:sz w:val="26"/>
          <w:szCs w:val="26"/>
        </w:rPr>
        <w:t xml:space="preserve"> the</w:t>
      </w:r>
      <w:r w:rsidR="008D3977" w:rsidRPr="004F5651">
        <w:rPr>
          <w:color w:val="000000" w:themeColor="text1"/>
          <w:sz w:val="26"/>
          <w:szCs w:val="26"/>
        </w:rPr>
        <w:t xml:space="preserve"> backend in websites out there. </w:t>
      </w:r>
    </w:p>
    <w:p w14:paraId="57FCBDE3" w14:textId="31CD3E12" w:rsidR="00F35F51" w:rsidRPr="005B2EB4" w:rsidRDefault="00DC6F22" w:rsidP="005B2EB4">
      <w:pPr>
        <w:spacing w:after="120" w:line="360" w:lineRule="auto"/>
        <w:ind w:firstLine="720"/>
        <w:jc w:val="both"/>
        <w:rPr>
          <w:color w:val="000000" w:themeColor="text1"/>
          <w:sz w:val="26"/>
          <w:szCs w:val="26"/>
        </w:rPr>
      </w:pPr>
      <w:r w:rsidRPr="00DC6F22">
        <w:rPr>
          <w:color w:val="000000" w:themeColor="text1"/>
          <w:sz w:val="26"/>
          <w:szCs w:val="26"/>
        </w:rPr>
        <w:t>To pass the web programming course, I need to create a beautiful and professional website. Of course, I thought I could easily achieve this with a high score and that the graduation project wouldn't be challenging for me. However, when I started working on it, I realized how difficult it was. I had to sit down with my team members to share knowledge and help each other to get through the graduation project as smoothly as possible. Therefore, this might not be an ideal news website, but it will have all the basic functions of a real website out there.</w:t>
      </w:r>
      <w:r w:rsidR="00F35F51">
        <w:rPr>
          <w:b/>
          <w:bCs/>
          <w:color w:val="000000" w:themeColor="text1"/>
          <w:sz w:val="28"/>
          <w:szCs w:val="28"/>
        </w:rPr>
        <w:br w:type="page"/>
      </w:r>
    </w:p>
    <w:p w14:paraId="0AD5DD70" w14:textId="068EA2D7" w:rsidR="00F86A9E" w:rsidRDefault="00B7524B" w:rsidP="00BD2280">
      <w:pPr>
        <w:pStyle w:val="u2"/>
        <w:numPr>
          <w:ilvl w:val="0"/>
          <w:numId w:val="20"/>
        </w:numPr>
        <w:rPr>
          <w:rFonts w:ascii="Times New Roman" w:hAnsi="Times New Roman" w:cs="Times New Roman"/>
          <w:b/>
          <w:bCs/>
          <w:color w:val="000000" w:themeColor="text1"/>
          <w:sz w:val="28"/>
          <w:szCs w:val="28"/>
        </w:rPr>
      </w:pPr>
      <w:bookmarkStart w:id="16" w:name="_Toc152874282"/>
      <w:bookmarkStart w:id="17" w:name="_Toc152874571"/>
      <w:bookmarkStart w:id="18" w:name="_Toc155204390"/>
      <w:bookmarkStart w:id="19" w:name="_Toc155314555"/>
      <w:bookmarkStart w:id="20" w:name="_Toc155428467"/>
      <w:bookmarkStart w:id="21" w:name="_Toc155428634"/>
      <w:bookmarkStart w:id="22" w:name="_Toc155538643"/>
      <w:bookmarkStart w:id="23" w:name="_Toc152874283"/>
      <w:bookmarkStart w:id="24" w:name="_Toc152874572"/>
      <w:bookmarkStart w:id="25" w:name="_Toc155204391"/>
      <w:bookmarkStart w:id="26" w:name="_Toc155314556"/>
      <w:bookmarkStart w:id="27" w:name="_Toc155428468"/>
      <w:bookmarkStart w:id="28" w:name="_Toc155428635"/>
      <w:bookmarkStart w:id="29" w:name="_Toc155538644"/>
      <w:bookmarkStart w:id="30" w:name="_Toc152874284"/>
      <w:bookmarkStart w:id="31" w:name="_Toc152874573"/>
      <w:bookmarkStart w:id="32" w:name="_Toc155204392"/>
      <w:bookmarkStart w:id="33" w:name="_Toc155314557"/>
      <w:bookmarkStart w:id="34" w:name="_Toc155428469"/>
      <w:bookmarkStart w:id="35" w:name="_Toc155428636"/>
      <w:bookmarkStart w:id="36" w:name="_Toc155538645"/>
      <w:bookmarkStart w:id="37" w:name="_Toc152874285"/>
      <w:bookmarkStart w:id="38" w:name="_Toc152874574"/>
      <w:bookmarkStart w:id="39" w:name="_Toc155204393"/>
      <w:bookmarkStart w:id="40" w:name="_Toc155314558"/>
      <w:bookmarkStart w:id="41" w:name="_Toc155428470"/>
      <w:bookmarkStart w:id="42" w:name="_Toc155428637"/>
      <w:bookmarkStart w:id="43" w:name="_Toc155538646"/>
      <w:bookmarkStart w:id="44" w:name="_Toc155314559"/>
      <w:bookmarkStart w:id="45" w:name="_Toc168082938"/>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734DF5">
        <w:rPr>
          <w:rFonts w:ascii="Times New Roman" w:hAnsi="Times New Roman" w:cs="Times New Roman"/>
          <w:b/>
          <w:bCs/>
          <w:color w:val="000000" w:themeColor="text1"/>
          <w:sz w:val="28"/>
          <w:szCs w:val="28"/>
        </w:rPr>
        <w:lastRenderedPageBreak/>
        <w:t>The goal of this project</w:t>
      </w:r>
      <w:bookmarkEnd w:id="44"/>
      <w:bookmarkEnd w:id="45"/>
    </w:p>
    <w:p w14:paraId="3EAC02BD" w14:textId="77777777" w:rsidR="005B2EB4" w:rsidRDefault="005B2EB4" w:rsidP="005B2EB4">
      <w:pPr>
        <w:spacing w:after="160" w:line="259" w:lineRule="auto"/>
      </w:pPr>
    </w:p>
    <w:p w14:paraId="06CF2290" w14:textId="77777777" w:rsidR="005B2EB4" w:rsidRDefault="005B2EB4" w:rsidP="002E7291">
      <w:pPr>
        <w:spacing w:after="160" w:line="360" w:lineRule="auto"/>
        <w:ind w:firstLine="720"/>
        <w:jc w:val="both"/>
        <w:rPr>
          <w:sz w:val="26"/>
          <w:szCs w:val="26"/>
        </w:rPr>
      </w:pPr>
      <w:r w:rsidRPr="005B2EB4">
        <w:rPr>
          <w:sz w:val="26"/>
          <w:szCs w:val="26"/>
        </w:rPr>
        <w:t>Before talking about my news website, I need to give an overview of this project. This news page is just a part of a multidisciplinary website that my team and I are working on. The website focuses on the needs of people to check their health quickly and conveniently without much effort. My news page is no exception; it aims to provide users with the latest and most comprehensive information on domestic and international health situations to prevent potential health issues. This is one way that a health news website can help people "Prevent Disease."</w:t>
      </w:r>
    </w:p>
    <w:p w14:paraId="5F379A83" w14:textId="7C4610F7" w:rsidR="002E7291" w:rsidRDefault="002E7291" w:rsidP="002E7291">
      <w:pPr>
        <w:spacing w:after="160" w:line="360" w:lineRule="auto"/>
        <w:ind w:firstLine="720"/>
        <w:jc w:val="both"/>
        <w:rPr>
          <w:sz w:val="26"/>
          <w:szCs w:val="26"/>
        </w:rPr>
      </w:pPr>
      <w:r w:rsidRPr="002E7291">
        <w:rPr>
          <w:sz w:val="26"/>
          <w:szCs w:val="26"/>
        </w:rPr>
        <w:t xml:space="preserve">Although there are numerous websites out there that provide news to users, such as </w:t>
      </w:r>
      <w:proofErr w:type="spellStart"/>
      <w:r w:rsidRPr="002E7291">
        <w:rPr>
          <w:sz w:val="26"/>
          <w:szCs w:val="26"/>
        </w:rPr>
        <w:t>Sức</w:t>
      </w:r>
      <w:proofErr w:type="spellEnd"/>
      <w:r w:rsidRPr="002E7291">
        <w:rPr>
          <w:sz w:val="26"/>
          <w:szCs w:val="26"/>
        </w:rPr>
        <w:t xml:space="preserve"> </w:t>
      </w:r>
      <w:proofErr w:type="spellStart"/>
      <w:r w:rsidRPr="002E7291">
        <w:rPr>
          <w:sz w:val="26"/>
          <w:szCs w:val="26"/>
        </w:rPr>
        <w:t>Khỏe</w:t>
      </w:r>
      <w:proofErr w:type="spellEnd"/>
      <w:r w:rsidRPr="002E7291">
        <w:rPr>
          <w:sz w:val="26"/>
          <w:szCs w:val="26"/>
        </w:rPr>
        <w:t xml:space="preserve"> </w:t>
      </w:r>
      <w:proofErr w:type="spellStart"/>
      <w:r w:rsidRPr="002E7291">
        <w:rPr>
          <w:sz w:val="26"/>
          <w:szCs w:val="26"/>
        </w:rPr>
        <w:t>Đời</w:t>
      </w:r>
      <w:proofErr w:type="spellEnd"/>
      <w:r w:rsidRPr="002E7291">
        <w:rPr>
          <w:sz w:val="26"/>
          <w:szCs w:val="26"/>
        </w:rPr>
        <w:t xml:space="preserve"> </w:t>
      </w:r>
      <w:proofErr w:type="spellStart"/>
      <w:r w:rsidRPr="002E7291">
        <w:rPr>
          <w:sz w:val="26"/>
          <w:szCs w:val="26"/>
        </w:rPr>
        <w:t>Sống</w:t>
      </w:r>
      <w:proofErr w:type="spellEnd"/>
      <w:r w:rsidRPr="002E7291">
        <w:rPr>
          <w:sz w:val="26"/>
          <w:szCs w:val="26"/>
        </w:rPr>
        <w:t xml:space="preserve">, the website I used as a model for my own, or </w:t>
      </w:r>
      <w:proofErr w:type="spellStart"/>
      <w:r w:rsidRPr="002E7291">
        <w:rPr>
          <w:sz w:val="26"/>
          <w:szCs w:val="26"/>
        </w:rPr>
        <w:t>Tuổi</w:t>
      </w:r>
      <w:proofErr w:type="spellEnd"/>
      <w:r w:rsidRPr="002E7291">
        <w:rPr>
          <w:sz w:val="26"/>
          <w:szCs w:val="26"/>
        </w:rPr>
        <w:t xml:space="preserve"> </w:t>
      </w:r>
      <w:proofErr w:type="spellStart"/>
      <w:r w:rsidRPr="002E7291">
        <w:rPr>
          <w:sz w:val="26"/>
          <w:szCs w:val="26"/>
        </w:rPr>
        <w:t>Trẻ</w:t>
      </w:r>
      <w:proofErr w:type="spellEnd"/>
      <w:r w:rsidRPr="002E7291">
        <w:rPr>
          <w:sz w:val="26"/>
          <w:szCs w:val="26"/>
        </w:rPr>
        <w:t>, I find these websites quite cluttered with an overwhelming amount of information and textures that can confuse readers and make them look unorganized. Therefore, such websites tend to attract older readers rather than the younger generation, who have more modern ways of accessing news through platforms like Facebook or TikTok. However, these platforms rarely provide health news.</w:t>
      </w:r>
    </w:p>
    <w:p w14:paraId="716F418C" w14:textId="77777777" w:rsidR="00BD0FF0" w:rsidRDefault="00BD0FF0" w:rsidP="002E7291">
      <w:pPr>
        <w:spacing w:after="160" w:line="360" w:lineRule="auto"/>
        <w:ind w:firstLine="720"/>
        <w:jc w:val="both"/>
        <w:rPr>
          <w:sz w:val="26"/>
          <w:szCs w:val="26"/>
        </w:rPr>
      </w:pPr>
      <w:r w:rsidRPr="00BD0FF0">
        <w:rPr>
          <w:sz w:val="26"/>
          <w:szCs w:val="26"/>
        </w:rPr>
        <w:t>Speaking of young people, they currently only care about drama news or entertainment news and have little to no interest in health or political news. Therefore, health news websites or health television channels naturally do not attract much attention from them.</w:t>
      </w:r>
    </w:p>
    <w:p w14:paraId="71E21D64" w14:textId="725B53EE" w:rsidR="002E7291" w:rsidRDefault="00BD0FF0" w:rsidP="002E7291">
      <w:pPr>
        <w:spacing w:after="160" w:line="360" w:lineRule="auto"/>
        <w:ind w:firstLine="720"/>
        <w:jc w:val="both"/>
        <w:rPr>
          <w:sz w:val="26"/>
          <w:szCs w:val="26"/>
        </w:rPr>
      </w:pPr>
      <w:r w:rsidRPr="00BD0FF0">
        <w:rPr>
          <w:sz w:val="26"/>
          <w:szCs w:val="26"/>
        </w:rPr>
        <w:t>Aware of this issue, I aim to create a website that, while it may not look highly professional, can still provide comprehensive health content. It will feature an interface that is not only visually appealing and aligned with the tastes of the younger generation but also tidy and easy to use for older adults, who are often considered less tech-savvy.</w:t>
      </w:r>
    </w:p>
    <w:p w14:paraId="24E851DA" w14:textId="77777777" w:rsidR="002E7291" w:rsidRDefault="002E7291" w:rsidP="005B2EB4">
      <w:pPr>
        <w:spacing w:after="160" w:line="259" w:lineRule="auto"/>
        <w:ind w:firstLine="720"/>
        <w:rPr>
          <w:sz w:val="26"/>
          <w:szCs w:val="26"/>
        </w:rPr>
      </w:pPr>
    </w:p>
    <w:p w14:paraId="3E8F6226" w14:textId="3E24048B" w:rsidR="00F35F51" w:rsidRPr="005B2EB4" w:rsidRDefault="00F35F51" w:rsidP="005B2EB4">
      <w:pPr>
        <w:spacing w:after="160" w:line="259" w:lineRule="auto"/>
        <w:ind w:firstLine="720"/>
        <w:rPr>
          <w:sz w:val="26"/>
          <w:szCs w:val="26"/>
        </w:rPr>
      </w:pPr>
      <w:r w:rsidRPr="00DC6F22">
        <w:rPr>
          <w:b/>
          <w:bCs/>
          <w:color w:val="000000" w:themeColor="text1"/>
          <w:sz w:val="28"/>
          <w:szCs w:val="28"/>
        </w:rPr>
        <w:br w:type="page"/>
      </w:r>
    </w:p>
    <w:p w14:paraId="130DCCDC" w14:textId="3ED82B4C" w:rsidR="00DF36EC" w:rsidRPr="005306CA" w:rsidRDefault="00032E08" w:rsidP="00A30CED">
      <w:pPr>
        <w:pStyle w:val="u2"/>
        <w:numPr>
          <w:ilvl w:val="0"/>
          <w:numId w:val="22"/>
        </w:numPr>
        <w:rPr>
          <w:rFonts w:ascii="Times New Roman" w:hAnsi="Times New Roman" w:cs="Times New Roman"/>
          <w:b/>
          <w:bCs/>
          <w:color w:val="auto"/>
          <w:sz w:val="28"/>
          <w:szCs w:val="28"/>
        </w:rPr>
      </w:pPr>
      <w:bookmarkStart w:id="46" w:name="_Toc152874287"/>
      <w:bookmarkStart w:id="47" w:name="_Toc152874576"/>
      <w:bookmarkStart w:id="48" w:name="_Toc155204395"/>
      <w:bookmarkStart w:id="49" w:name="_Toc155314560"/>
      <w:bookmarkStart w:id="50" w:name="_Toc155428472"/>
      <w:bookmarkStart w:id="51" w:name="_Toc155428639"/>
      <w:bookmarkStart w:id="52" w:name="_Toc155538648"/>
      <w:bookmarkStart w:id="53" w:name="_Toc155314561"/>
      <w:bookmarkStart w:id="54" w:name="_Toc168082939"/>
      <w:bookmarkEnd w:id="46"/>
      <w:bookmarkEnd w:id="47"/>
      <w:bookmarkEnd w:id="48"/>
      <w:bookmarkEnd w:id="49"/>
      <w:bookmarkEnd w:id="50"/>
      <w:bookmarkEnd w:id="51"/>
      <w:bookmarkEnd w:id="52"/>
      <w:r w:rsidRPr="00665BA5">
        <w:rPr>
          <w:rFonts w:ascii="Times New Roman" w:hAnsi="Times New Roman" w:cs="Times New Roman"/>
          <w:b/>
          <w:bCs/>
          <w:color w:val="auto"/>
          <w:sz w:val="28"/>
          <w:szCs w:val="28"/>
        </w:rPr>
        <w:lastRenderedPageBreak/>
        <w:t>The</w:t>
      </w:r>
      <w:r w:rsidR="00A30CED" w:rsidRPr="005306CA">
        <w:rPr>
          <w:rFonts w:ascii="Times New Roman" w:hAnsi="Times New Roman" w:cs="Times New Roman"/>
          <w:b/>
          <w:bCs/>
          <w:color w:val="auto"/>
          <w:sz w:val="28"/>
          <w:szCs w:val="28"/>
        </w:rPr>
        <w:t xml:space="preserve"> structure of the project</w:t>
      </w:r>
      <w:bookmarkEnd w:id="53"/>
      <w:bookmarkEnd w:id="54"/>
    </w:p>
    <w:p w14:paraId="683B95F9" w14:textId="77777777" w:rsidR="00312047" w:rsidRPr="00312047" w:rsidRDefault="00312047" w:rsidP="00665BA5"/>
    <w:p w14:paraId="7614AAD9" w14:textId="66229F95" w:rsidR="00DF36EC" w:rsidRPr="004F5651" w:rsidRDefault="00DF36EC" w:rsidP="009B4D86">
      <w:pPr>
        <w:spacing w:after="160" w:line="360" w:lineRule="auto"/>
        <w:ind w:firstLine="720"/>
        <w:jc w:val="both"/>
        <w:rPr>
          <w:sz w:val="26"/>
          <w:szCs w:val="26"/>
        </w:rPr>
      </w:pPr>
      <w:r w:rsidRPr="004F5651">
        <w:rPr>
          <w:sz w:val="26"/>
          <w:szCs w:val="26"/>
        </w:rPr>
        <w:t xml:space="preserve">In this project, the </w:t>
      </w:r>
      <w:r w:rsidR="007622A3" w:rsidRPr="004F5651">
        <w:rPr>
          <w:sz w:val="26"/>
          <w:szCs w:val="26"/>
        </w:rPr>
        <w:t>structure</w:t>
      </w:r>
      <w:r w:rsidRPr="004F5651">
        <w:rPr>
          <w:sz w:val="26"/>
          <w:szCs w:val="26"/>
        </w:rPr>
        <w:t xml:space="preserve"> is very simple. First is the preliminary page with page cover, </w:t>
      </w:r>
      <w:r w:rsidR="00FB0934" w:rsidRPr="004F5651">
        <w:rPr>
          <w:sz w:val="26"/>
          <w:szCs w:val="26"/>
        </w:rPr>
        <w:t xml:space="preserve">it’s about </w:t>
      </w:r>
      <w:r w:rsidR="00D73A30">
        <w:rPr>
          <w:sz w:val="26"/>
          <w:szCs w:val="26"/>
        </w:rPr>
        <w:t xml:space="preserve">the </w:t>
      </w:r>
      <w:r w:rsidR="00FB0934" w:rsidRPr="004F5651">
        <w:rPr>
          <w:sz w:val="26"/>
          <w:szCs w:val="26"/>
        </w:rPr>
        <w:t xml:space="preserve">name of the project, </w:t>
      </w:r>
      <w:r w:rsidR="00D73A30">
        <w:rPr>
          <w:sz w:val="26"/>
          <w:szCs w:val="26"/>
        </w:rPr>
        <w:t xml:space="preserve">the </w:t>
      </w:r>
      <w:r w:rsidR="00FB0934" w:rsidRPr="004F5651">
        <w:rPr>
          <w:sz w:val="26"/>
          <w:szCs w:val="26"/>
        </w:rPr>
        <w:t xml:space="preserve">name of the advisor, </w:t>
      </w:r>
      <w:r w:rsidR="0028147F">
        <w:rPr>
          <w:sz w:val="26"/>
          <w:szCs w:val="26"/>
        </w:rPr>
        <w:t>the</w:t>
      </w:r>
      <w:ins w:id="55" w:author="Toan Bui" w:date="2023-06-09T10:29:00Z">
        <w:r w:rsidR="00D73A30">
          <w:rPr>
            <w:sz w:val="26"/>
            <w:szCs w:val="26"/>
          </w:rPr>
          <w:t xml:space="preserve"> </w:t>
        </w:r>
      </w:ins>
      <w:r w:rsidR="00FB0934" w:rsidRPr="004F5651">
        <w:rPr>
          <w:sz w:val="26"/>
          <w:szCs w:val="26"/>
        </w:rPr>
        <w:t xml:space="preserve">student’s name, id and class, </w:t>
      </w:r>
      <w:r w:rsidR="00D73A30">
        <w:rPr>
          <w:sz w:val="26"/>
          <w:szCs w:val="26"/>
        </w:rPr>
        <w:t xml:space="preserve">the </w:t>
      </w:r>
      <w:r w:rsidR="00FB0934" w:rsidRPr="004F5651">
        <w:rPr>
          <w:sz w:val="26"/>
          <w:szCs w:val="26"/>
        </w:rPr>
        <w:t>declaration page, and finally is the index.</w:t>
      </w:r>
    </w:p>
    <w:p w14:paraId="0AEE09BD" w14:textId="16E7AA54" w:rsidR="00FB0934" w:rsidRPr="004F5651" w:rsidRDefault="00FB0934" w:rsidP="00665BA5">
      <w:pPr>
        <w:spacing w:after="160" w:line="360" w:lineRule="auto"/>
        <w:ind w:firstLine="720"/>
        <w:jc w:val="both"/>
        <w:rPr>
          <w:sz w:val="26"/>
          <w:szCs w:val="26"/>
        </w:rPr>
      </w:pPr>
      <w:r w:rsidRPr="004F5651">
        <w:rPr>
          <w:sz w:val="26"/>
          <w:szCs w:val="26"/>
        </w:rPr>
        <w:t xml:space="preserve">Next is the main text with four main chapters. Chapter </w:t>
      </w:r>
      <w:r w:rsidR="00D73A30">
        <w:rPr>
          <w:sz w:val="26"/>
          <w:szCs w:val="26"/>
        </w:rPr>
        <w:t>1</w:t>
      </w:r>
      <w:r w:rsidR="00D73A30" w:rsidRPr="004F5651">
        <w:rPr>
          <w:sz w:val="26"/>
          <w:szCs w:val="26"/>
        </w:rPr>
        <w:t xml:space="preserve"> </w:t>
      </w:r>
      <w:r w:rsidRPr="004F5651">
        <w:rPr>
          <w:sz w:val="26"/>
          <w:szCs w:val="26"/>
        </w:rPr>
        <w:t xml:space="preserve">is the overview, </w:t>
      </w:r>
      <w:r w:rsidR="00D73A30">
        <w:rPr>
          <w:sz w:val="26"/>
          <w:szCs w:val="26"/>
        </w:rPr>
        <w:t>introduces</w:t>
      </w:r>
      <w:r w:rsidR="00D73A30" w:rsidRPr="004F5651">
        <w:rPr>
          <w:sz w:val="26"/>
          <w:szCs w:val="26"/>
        </w:rPr>
        <w:t xml:space="preserve"> </w:t>
      </w:r>
      <w:r w:rsidR="007622A3" w:rsidRPr="004F5651">
        <w:rPr>
          <w:sz w:val="26"/>
          <w:szCs w:val="26"/>
        </w:rPr>
        <w:t xml:space="preserve">shortly about the project, </w:t>
      </w:r>
      <w:r w:rsidR="00D73A30">
        <w:rPr>
          <w:sz w:val="26"/>
          <w:szCs w:val="26"/>
        </w:rPr>
        <w:t xml:space="preserve">and </w:t>
      </w:r>
      <w:r w:rsidR="007622A3" w:rsidRPr="004F5651">
        <w:rPr>
          <w:sz w:val="26"/>
          <w:szCs w:val="26"/>
        </w:rPr>
        <w:t>summary the theory. Structure of the report, Present the structure of the project consisting of chapters and summarize each chapter, and the missions of the project, State the urgency and reasons for the formation of the project, scientific and practical significance, research objectives, objects, limited scope.</w:t>
      </w:r>
    </w:p>
    <w:p w14:paraId="2F9C6620" w14:textId="566D4B20" w:rsidR="00BA3AF4" w:rsidRPr="004F5651" w:rsidRDefault="00BA3AF4" w:rsidP="00665BA5">
      <w:pPr>
        <w:spacing w:after="160" w:line="360" w:lineRule="auto"/>
        <w:ind w:firstLine="720"/>
        <w:jc w:val="both"/>
        <w:rPr>
          <w:sz w:val="26"/>
          <w:szCs w:val="26"/>
        </w:rPr>
      </w:pPr>
      <w:r w:rsidRPr="004F5651">
        <w:rPr>
          <w:sz w:val="26"/>
          <w:szCs w:val="26"/>
        </w:rPr>
        <w:t>Chap</w:t>
      </w:r>
      <w:r w:rsidR="002E144A">
        <w:rPr>
          <w:sz w:val="26"/>
          <w:szCs w:val="26"/>
        </w:rPr>
        <w:t>t</w:t>
      </w:r>
      <w:r w:rsidRPr="004F5651">
        <w:rPr>
          <w:sz w:val="26"/>
          <w:szCs w:val="26"/>
        </w:rPr>
        <w:t xml:space="preserve">er 2 is </w:t>
      </w:r>
      <w:r w:rsidR="002E144A" w:rsidRPr="002E144A">
        <w:rPr>
          <w:sz w:val="26"/>
          <w:szCs w:val="26"/>
        </w:rPr>
        <w:t>Theoretical</w:t>
      </w:r>
      <w:r w:rsidRPr="004F5651">
        <w:rPr>
          <w:sz w:val="26"/>
          <w:szCs w:val="26"/>
        </w:rPr>
        <w:t xml:space="preserve"> Basis, in this chapter </w:t>
      </w:r>
      <w:r w:rsidR="00BD0FF0">
        <w:rPr>
          <w:sz w:val="26"/>
          <w:szCs w:val="26"/>
        </w:rPr>
        <w:t>I</w:t>
      </w:r>
      <w:r w:rsidRPr="004F5651">
        <w:rPr>
          <w:sz w:val="26"/>
          <w:szCs w:val="26"/>
        </w:rPr>
        <w:t xml:space="preserve"> will present the concepts and methods of the problem solving by the team including the description of technologies,</w:t>
      </w:r>
      <w:r w:rsidR="00CE036A" w:rsidRPr="004F5651">
        <w:rPr>
          <w:sz w:val="26"/>
          <w:szCs w:val="26"/>
        </w:rPr>
        <w:t xml:space="preserve"> systems, </w:t>
      </w:r>
      <w:r w:rsidR="002E144A" w:rsidRPr="002E144A">
        <w:rPr>
          <w:sz w:val="26"/>
          <w:szCs w:val="26"/>
        </w:rPr>
        <w:t xml:space="preserve">constraints </w:t>
      </w:r>
      <w:r w:rsidR="00CE036A" w:rsidRPr="004F5651">
        <w:rPr>
          <w:sz w:val="26"/>
          <w:szCs w:val="26"/>
        </w:rPr>
        <w:t xml:space="preserve">or new solutions, mathematical models, model-building </w:t>
      </w:r>
      <w:r w:rsidR="002E144A" w:rsidRPr="002E144A">
        <w:rPr>
          <w:sz w:val="26"/>
          <w:szCs w:val="26"/>
        </w:rPr>
        <w:t>explanation</w:t>
      </w:r>
      <w:r w:rsidR="002E144A">
        <w:rPr>
          <w:sz w:val="26"/>
          <w:szCs w:val="26"/>
        </w:rPr>
        <w:t>.</w:t>
      </w:r>
    </w:p>
    <w:p w14:paraId="66C65BA7" w14:textId="1EA1EF4D" w:rsidR="00CE036A" w:rsidRPr="004F5651" w:rsidRDefault="00CE036A" w:rsidP="00665BA5">
      <w:pPr>
        <w:spacing w:after="160" w:line="360" w:lineRule="auto"/>
        <w:ind w:firstLine="720"/>
        <w:jc w:val="both"/>
        <w:rPr>
          <w:sz w:val="26"/>
          <w:szCs w:val="26"/>
        </w:rPr>
      </w:pPr>
      <w:r w:rsidRPr="004F5651">
        <w:rPr>
          <w:sz w:val="26"/>
          <w:szCs w:val="26"/>
        </w:rPr>
        <w:t xml:space="preserve">Chapter 3 is Reporting Result, this chapter is simply showing the results of the project. For the </w:t>
      </w:r>
      <w:r w:rsidR="002E144A" w:rsidRPr="002E144A">
        <w:rPr>
          <w:sz w:val="26"/>
          <w:szCs w:val="26"/>
        </w:rPr>
        <w:t>application</w:t>
      </w:r>
      <w:r w:rsidRPr="004F5651">
        <w:rPr>
          <w:sz w:val="26"/>
          <w:szCs w:val="26"/>
        </w:rPr>
        <w:t xml:space="preserve"> topics, if the result is the software product must have design documents, settings, interfaces</w:t>
      </w:r>
      <w:r w:rsidR="0030632D">
        <w:rPr>
          <w:sz w:val="26"/>
          <w:szCs w:val="26"/>
        </w:rPr>
        <w:t>,</w:t>
      </w:r>
      <w:r w:rsidRPr="004F5651">
        <w:rPr>
          <w:sz w:val="26"/>
          <w:szCs w:val="26"/>
        </w:rPr>
        <w:t xml:space="preserve"> follow one of the learned models like UM</w:t>
      </w:r>
      <w:r w:rsidR="0030632D">
        <w:rPr>
          <w:sz w:val="26"/>
          <w:szCs w:val="26"/>
        </w:rPr>
        <w:t>L.</w:t>
      </w:r>
    </w:p>
    <w:p w14:paraId="0A821D0C" w14:textId="39742757" w:rsidR="00665BA5" w:rsidRDefault="00CE036A" w:rsidP="00BD0FF0">
      <w:pPr>
        <w:spacing w:line="360" w:lineRule="auto"/>
        <w:jc w:val="both"/>
        <w:rPr>
          <w:sz w:val="26"/>
          <w:szCs w:val="26"/>
        </w:rPr>
      </w:pPr>
      <w:r w:rsidRPr="004F5651">
        <w:rPr>
          <w:sz w:val="26"/>
          <w:szCs w:val="26"/>
        </w:rPr>
        <w:t xml:space="preserve">And </w:t>
      </w:r>
      <w:r w:rsidR="00483B09" w:rsidRPr="004F5651">
        <w:rPr>
          <w:sz w:val="26"/>
          <w:szCs w:val="26"/>
        </w:rPr>
        <w:t>finally,</w:t>
      </w:r>
      <w:r w:rsidRPr="004F5651">
        <w:rPr>
          <w:sz w:val="26"/>
          <w:szCs w:val="26"/>
        </w:rPr>
        <w:t xml:space="preserve"> is the chapter 4, Conclusion.</w:t>
      </w:r>
      <w:r w:rsidR="00483B09" w:rsidRPr="004F5651">
        <w:rPr>
          <w:sz w:val="26"/>
          <w:szCs w:val="26"/>
        </w:rPr>
        <w:t xml:space="preserve"> List general conclusions, affirm the achieved results, new contributions, </w:t>
      </w:r>
      <w:r w:rsidR="00C271DF" w:rsidRPr="004F5651">
        <w:rPr>
          <w:sz w:val="26"/>
          <w:szCs w:val="26"/>
        </w:rPr>
        <w:t>proposals,</w:t>
      </w:r>
      <w:r w:rsidR="00483B09" w:rsidRPr="004F5651">
        <w:rPr>
          <w:sz w:val="26"/>
          <w:szCs w:val="26"/>
        </w:rPr>
        <w:t xml:space="preserve"> and recommendations (if any)</w:t>
      </w:r>
      <w:r w:rsidR="00665BA5">
        <w:rPr>
          <w:sz w:val="26"/>
          <w:szCs w:val="26"/>
        </w:rPr>
        <w:t>.</w:t>
      </w:r>
    </w:p>
    <w:p w14:paraId="3DAE8B05" w14:textId="0AAAD82C" w:rsidR="007C3922" w:rsidRDefault="007C3922">
      <w:pPr>
        <w:spacing w:after="160" w:line="259" w:lineRule="auto"/>
        <w:rPr>
          <w:rFonts w:asciiTheme="majorHAnsi" w:eastAsiaTheme="majorEastAsia" w:hAnsiTheme="majorHAnsi" w:cstheme="majorBidi"/>
          <w:color w:val="2F5496" w:themeColor="accent1" w:themeShade="BF"/>
          <w:sz w:val="32"/>
          <w:szCs w:val="32"/>
        </w:rPr>
      </w:pPr>
    </w:p>
    <w:p w14:paraId="3B04D3D8" w14:textId="77777777" w:rsidR="00D5081E" w:rsidRDefault="00D5081E">
      <w:pPr>
        <w:spacing w:after="160" w:line="259" w:lineRule="auto"/>
        <w:rPr>
          <w:rFonts w:eastAsiaTheme="majorEastAsia"/>
          <w:b/>
          <w:bCs/>
          <w:color w:val="000000" w:themeColor="text1"/>
          <w:sz w:val="32"/>
          <w:szCs w:val="32"/>
        </w:rPr>
      </w:pPr>
      <w:bookmarkStart w:id="56" w:name="_Toc155314562"/>
      <w:r>
        <w:rPr>
          <w:b/>
          <w:bCs/>
          <w:color w:val="000000" w:themeColor="text1"/>
        </w:rPr>
        <w:br w:type="page"/>
      </w:r>
    </w:p>
    <w:p w14:paraId="622A8A60" w14:textId="6891C378" w:rsidR="00483B09" w:rsidRDefault="00483B09" w:rsidP="00BD2280">
      <w:pPr>
        <w:pStyle w:val="u1"/>
        <w:jc w:val="center"/>
        <w:rPr>
          <w:ins w:id="57" w:author="Professor K" w:date="2023-12-07T17:48:00Z"/>
          <w:rFonts w:ascii="Times New Roman" w:hAnsi="Times New Roman" w:cs="Times New Roman"/>
          <w:b/>
          <w:bCs/>
          <w:color w:val="000000" w:themeColor="text1"/>
        </w:rPr>
      </w:pPr>
      <w:bookmarkStart w:id="58" w:name="_Toc168082940"/>
      <w:r w:rsidRPr="00665BA5">
        <w:rPr>
          <w:rFonts w:ascii="Times New Roman" w:hAnsi="Times New Roman" w:cs="Times New Roman"/>
          <w:b/>
          <w:bCs/>
          <w:color w:val="000000" w:themeColor="text1"/>
        </w:rPr>
        <w:lastRenderedPageBreak/>
        <w:t>CHAPTER 2: THEORETICAL BASIS</w:t>
      </w:r>
      <w:bookmarkEnd w:id="56"/>
      <w:bookmarkEnd w:id="58"/>
    </w:p>
    <w:p w14:paraId="2E862B81" w14:textId="77777777" w:rsidR="00A30CED" w:rsidRPr="00665BA5" w:rsidRDefault="00A30CED" w:rsidP="00665BA5"/>
    <w:p w14:paraId="29DECAF1" w14:textId="65792FEC" w:rsidR="000417A2" w:rsidRPr="00665BA5" w:rsidRDefault="000417A2" w:rsidP="00665BA5">
      <w:pPr>
        <w:pStyle w:val="oancuaDanhsach"/>
        <w:numPr>
          <w:ilvl w:val="0"/>
          <w:numId w:val="16"/>
        </w:numPr>
        <w:spacing w:after="160" w:line="360" w:lineRule="auto"/>
        <w:outlineLvl w:val="1"/>
        <w:rPr>
          <w:b/>
          <w:bCs/>
          <w:color w:val="000000" w:themeColor="text1"/>
          <w:sz w:val="28"/>
          <w:szCs w:val="28"/>
        </w:rPr>
      </w:pPr>
      <w:bookmarkStart w:id="59" w:name="_Toc155314563"/>
      <w:bookmarkStart w:id="60" w:name="_Toc168082941"/>
      <w:r w:rsidRPr="00665BA5">
        <w:rPr>
          <w:b/>
          <w:bCs/>
          <w:color w:val="000000" w:themeColor="text1"/>
          <w:sz w:val="28"/>
          <w:szCs w:val="28"/>
        </w:rPr>
        <w:t xml:space="preserve">Overview </w:t>
      </w:r>
      <w:r w:rsidR="002E144A" w:rsidRPr="00665BA5">
        <w:rPr>
          <w:b/>
          <w:bCs/>
          <w:color w:val="000000" w:themeColor="text1"/>
          <w:sz w:val="28"/>
          <w:szCs w:val="28"/>
        </w:rPr>
        <w:t xml:space="preserve">of </w:t>
      </w:r>
      <w:r w:rsidRPr="00665BA5">
        <w:rPr>
          <w:b/>
          <w:bCs/>
          <w:color w:val="000000" w:themeColor="text1"/>
          <w:sz w:val="28"/>
          <w:szCs w:val="28"/>
        </w:rPr>
        <w:t xml:space="preserve">the </w:t>
      </w:r>
      <w:r w:rsidR="00B17664" w:rsidRPr="00665BA5">
        <w:rPr>
          <w:b/>
          <w:bCs/>
          <w:color w:val="000000" w:themeColor="text1"/>
          <w:sz w:val="28"/>
          <w:szCs w:val="28"/>
        </w:rPr>
        <w:t>website</w:t>
      </w:r>
      <w:r w:rsidR="002E144A" w:rsidRPr="00665BA5">
        <w:rPr>
          <w:b/>
          <w:bCs/>
          <w:color w:val="000000" w:themeColor="text1"/>
          <w:sz w:val="28"/>
          <w:szCs w:val="28"/>
        </w:rPr>
        <w:t>-</w:t>
      </w:r>
      <w:r w:rsidR="00B17664" w:rsidRPr="00665BA5">
        <w:rPr>
          <w:b/>
          <w:bCs/>
          <w:color w:val="000000" w:themeColor="text1"/>
          <w:sz w:val="28"/>
          <w:szCs w:val="28"/>
        </w:rPr>
        <w:t>making process</w:t>
      </w:r>
      <w:bookmarkEnd w:id="59"/>
      <w:bookmarkEnd w:id="60"/>
    </w:p>
    <w:p w14:paraId="17201439" w14:textId="6DD7DAEC" w:rsidR="000417A2" w:rsidRPr="008012FB" w:rsidRDefault="000417A2" w:rsidP="002F6FBE">
      <w:pPr>
        <w:spacing w:after="160" w:line="360" w:lineRule="auto"/>
        <w:jc w:val="both"/>
        <w:rPr>
          <w:sz w:val="26"/>
          <w:szCs w:val="26"/>
        </w:rPr>
      </w:pPr>
      <w:r>
        <w:rPr>
          <w:b/>
          <w:bCs/>
          <w:color w:val="FF0000"/>
          <w:sz w:val="26"/>
          <w:szCs w:val="26"/>
        </w:rPr>
        <w:tab/>
      </w:r>
      <w:r w:rsidRPr="008012FB">
        <w:rPr>
          <w:sz w:val="26"/>
          <w:szCs w:val="26"/>
        </w:rPr>
        <w:t xml:space="preserve">First, </w:t>
      </w:r>
      <w:r w:rsidR="00297FA5">
        <w:rPr>
          <w:sz w:val="26"/>
          <w:szCs w:val="26"/>
        </w:rPr>
        <w:t>let’s talk about what a website is,</w:t>
      </w:r>
      <w:r w:rsidRPr="008012FB">
        <w:rPr>
          <w:sz w:val="26"/>
          <w:szCs w:val="26"/>
        </w:rPr>
        <w:t xml:space="preserve"> </w:t>
      </w:r>
      <w:r w:rsidR="00DA11FE">
        <w:rPr>
          <w:sz w:val="26"/>
          <w:szCs w:val="26"/>
          <w:lang w:val="vi-VN"/>
        </w:rPr>
        <w:t xml:space="preserve">a </w:t>
      </w:r>
      <w:r w:rsidR="00DA11FE">
        <w:rPr>
          <w:sz w:val="26"/>
          <w:szCs w:val="26"/>
        </w:rPr>
        <w:t xml:space="preserve">website is a collection of publicly accessible, interlinked Web pages that share a single domain name. Websites can be created and maintained by an individual, </w:t>
      </w:r>
      <w:r w:rsidR="00F27A2B">
        <w:rPr>
          <w:sz w:val="26"/>
          <w:szCs w:val="26"/>
        </w:rPr>
        <w:t>group</w:t>
      </w:r>
      <w:r w:rsidR="00DA11FE">
        <w:rPr>
          <w:sz w:val="26"/>
          <w:szCs w:val="26"/>
        </w:rPr>
        <w:t xml:space="preserve">, business or organization to serve a variety of purposes </w:t>
      </w:r>
      <w:r w:rsidR="00895244">
        <w:rPr>
          <w:sz w:val="26"/>
          <w:szCs w:val="26"/>
        </w:rPr>
        <w:t>[1]</w:t>
      </w:r>
      <w:r w:rsidRPr="008012FB">
        <w:rPr>
          <w:sz w:val="26"/>
          <w:szCs w:val="26"/>
        </w:rPr>
        <w:t>.</w:t>
      </w:r>
    </w:p>
    <w:p w14:paraId="2A9437F8" w14:textId="4FB9A680" w:rsidR="000417A2" w:rsidRPr="008012FB" w:rsidRDefault="0081305F" w:rsidP="00665BA5">
      <w:pPr>
        <w:spacing w:after="160" w:line="360" w:lineRule="auto"/>
        <w:ind w:firstLine="720"/>
        <w:jc w:val="both"/>
        <w:rPr>
          <w:sz w:val="26"/>
          <w:szCs w:val="26"/>
        </w:rPr>
      </w:pPr>
      <w:r>
        <w:rPr>
          <w:sz w:val="26"/>
          <w:szCs w:val="26"/>
        </w:rPr>
        <w:t>T</w:t>
      </w:r>
      <w:r w:rsidR="000417A2" w:rsidRPr="008012FB">
        <w:rPr>
          <w:sz w:val="26"/>
          <w:szCs w:val="26"/>
        </w:rPr>
        <w:t>o make, create,</w:t>
      </w:r>
      <w:r w:rsidR="002E144A">
        <w:rPr>
          <w:sz w:val="26"/>
          <w:szCs w:val="26"/>
        </w:rPr>
        <w:t xml:space="preserve"> and</w:t>
      </w:r>
      <w:r w:rsidR="000417A2" w:rsidRPr="008012FB">
        <w:rPr>
          <w:sz w:val="26"/>
          <w:szCs w:val="26"/>
        </w:rPr>
        <w:t xml:space="preserve"> design a website, it’s </w:t>
      </w:r>
      <w:r w:rsidR="002E144A" w:rsidRPr="002E144A">
        <w:rPr>
          <w:sz w:val="26"/>
          <w:szCs w:val="26"/>
        </w:rPr>
        <w:t>primarily</w:t>
      </w:r>
      <w:r w:rsidR="00A515E9" w:rsidRPr="008012FB">
        <w:rPr>
          <w:sz w:val="26"/>
          <w:szCs w:val="26"/>
        </w:rPr>
        <w:t xml:space="preserve"> coded in Hypertext Markup Language (HTML); Cascading Style Sheets (CSS) are used to control appearance beyond basic HTML. It’s taken tons of code in HTML and CSS language to design and make the web look more professional and cooler in the eyes of who visit the website. </w:t>
      </w:r>
      <w:r w:rsidR="003B3E4B" w:rsidRPr="008012FB">
        <w:rPr>
          <w:sz w:val="26"/>
          <w:szCs w:val="26"/>
        </w:rPr>
        <w:t>Besides</w:t>
      </w:r>
      <w:r w:rsidR="00A515E9" w:rsidRPr="008012FB">
        <w:rPr>
          <w:sz w:val="26"/>
          <w:szCs w:val="26"/>
        </w:rPr>
        <w:t xml:space="preserve"> that, there are other languages</w:t>
      </w:r>
      <w:r w:rsidR="002E144A">
        <w:rPr>
          <w:sz w:val="26"/>
          <w:szCs w:val="26"/>
        </w:rPr>
        <w:t xml:space="preserve"> that</w:t>
      </w:r>
      <w:r w:rsidR="00A515E9" w:rsidRPr="008012FB">
        <w:rPr>
          <w:sz w:val="26"/>
          <w:szCs w:val="26"/>
        </w:rPr>
        <w:t xml:space="preserve"> help HTML and CSS to make the website look more beautiful and more functional, optimize the speed to connect to the website or to use the function of the website like </w:t>
      </w:r>
      <w:r w:rsidR="003B3E4B">
        <w:rPr>
          <w:sz w:val="26"/>
          <w:szCs w:val="26"/>
        </w:rPr>
        <w:t>J</w:t>
      </w:r>
      <w:r w:rsidR="003B3E4B" w:rsidRPr="002E144A">
        <w:rPr>
          <w:sz w:val="26"/>
          <w:szCs w:val="26"/>
        </w:rPr>
        <w:t>avaScript</w:t>
      </w:r>
      <w:r w:rsidR="00A515E9" w:rsidRPr="008012FB">
        <w:rPr>
          <w:sz w:val="26"/>
          <w:szCs w:val="26"/>
        </w:rPr>
        <w:t xml:space="preserve">, </w:t>
      </w:r>
      <w:r w:rsidR="003B3E4B" w:rsidRPr="008012FB">
        <w:rPr>
          <w:sz w:val="26"/>
          <w:szCs w:val="26"/>
        </w:rPr>
        <w:t xml:space="preserve">ReactJS, </w:t>
      </w:r>
      <w:r w:rsidR="003B3E4B">
        <w:rPr>
          <w:sz w:val="26"/>
          <w:szCs w:val="26"/>
        </w:rPr>
        <w:t>and</w:t>
      </w:r>
      <w:r w:rsidR="002E144A">
        <w:rPr>
          <w:sz w:val="26"/>
          <w:szCs w:val="26"/>
        </w:rPr>
        <w:t xml:space="preserve"> </w:t>
      </w:r>
      <w:r w:rsidR="00BD0FF0">
        <w:rPr>
          <w:sz w:val="26"/>
          <w:szCs w:val="26"/>
        </w:rPr>
        <w:t>Bootstrap.</w:t>
      </w:r>
      <w:r w:rsidR="00A515E9" w:rsidRPr="008012FB">
        <w:rPr>
          <w:sz w:val="26"/>
          <w:szCs w:val="26"/>
        </w:rPr>
        <w:t xml:space="preserve"> </w:t>
      </w:r>
      <w:r w:rsidR="00BD0FF0">
        <w:rPr>
          <w:sz w:val="26"/>
          <w:szCs w:val="26"/>
        </w:rPr>
        <w:t>T</w:t>
      </w:r>
      <w:r w:rsidR="00A515E9" w:rsidRPr="008012FB">
        <w:rPr>
          <w:sz w:val="26"/>
          <w:szCs w:val="26"/>
        </w:rPr>
        <w:t>hose coding languages will be talked about more later in chapter 2.</w:t>
      </w:r>
    </w:p>
    <w:p w14:paraId="4E6663B2" w14:textId="01AB53EB" w:rsidR="00FC4296" w:rsidRPr="008012FB" w:rsidRDefault="002123D6" w:rsidP="00665BA5">
      <w:pPr>
        <w:spacing w:after="160" w:line="360" w:lineRule="auto"/>
        <w:ind w:firstLine="720"/>
        <w:jc w:val="both"/>
        <w:rPr>
          <w:sz w:val="26"/>
          <w:szCs w:val="26"/>
        </w:rPr>
      </w:pPr>
      <w:r w:rsidRPr="008012FB">
        <w:rPr>
          <w:sz w:val="26"/>
          <w:szCs w:val="26"/>
        </w:rPr>
        <w:t xml:space="preserve">A website often </w:t>
      </w:r>
      <w:r w:rsidR="00FC4296" w:rsidRPr="008012FB">
        <w:rPr>
          <w:sz w:val="26"/>
          <w:szCs w:val="26"/>
        </w:rPr>
        <w:t>has</w:t>
      </w:r>
      <w:r w:rsidRPr="008012FB">
        <w:rPr>
          <w:sz w:val="26"/>
          <w:szCs w:val="26"/>
        </w:rPr>
        <w:t xml:space="preserve"> </w:t>
      </w:r>
      <w:r w:rsidR="00E44CA4" w:rsidRPr="008012FB">
        <w:rPr>
          <w:sz w:val="26"/>
          <w:szCs w:val="26"/>
        </w:rPr>
        <w:t>tw</w:t>
      </w:r>
      <w:r w:rsidRPr="008012FB">
        <w:rPr>
          <w:sz w:val="26"/>
          <w:szCs w:val="26"/>
        </w:rPr>
        <w:t>o side</w:t>
      </w:r>
      <w:r w:rsidR="002E144A">
        <w:rPr>
          <w:sz w:val="26"/>
          <w:szCs w:val="26"/>
        </w:rPr>
        <w:t>s</w:t>
      </w:r>
      <w:r w:rsidRPr="008012FB">
        <w:rPr>
          <w:sz w:val="26"/>
          <w:szCs w:val="26"/>
        </w:rPr>
        <w:t xml:space="preserve"> of it called Front-end and Back-end, so what is the different of those two.</w:t>
      </w:r>
      <w:r w:rsidR="00A515E9" w:rsidRPr="008012FB">
        <w:rPr>
          <w:sz w:val="26"/>
          <w:szCs w:val="26"/>
        </w:rPr>
        <w:t xml:space="preserve"> </w:t>
      </w:r>
      <w:r w:rsidR="00FC4296" w:rsidRPr="008012FB">
        <w:rPr>
          <w:sz w:val="26"/>
          <w:szCs w:val="26"/>
        </w:rPr>
        <w:t>Although they are very different, the frontend and backend are come together to create a functional website.</w:t>
      </w:r>
    </w:p>
    <w:p w14:paraId="490B93C2" w14:textId="77777777" w:rsidR="00FC4296" w:rsidRPr="008012FB" w:rsidRDefault="00FC4296" w:rsidP="00665BA5">
      <w:pPr>
        <w:spacing w:after="160" w:line="360" w:lineRule="auto"/>
        <w:ind w:firstLine="720"/>
        <w:jc w:val="both"/>
        <w:rPr>
          <w:sz w:val="26"/>
          <w:szCs w:val="26"/>
        </w:rPr>
      </w:pPr>
      <w:r w:rsidRPr="008012FB">
        <w:rPr>
          <w:sz w:val="26"/>
          <w:szCs w:val="26"/>
        </w:rPr>
        <w:t>Frontend development focuses on the graphical aspects of a website or app, AKA the client or user-side. Backend development concentrates on the server-side. Together, they develop a dynamic website that lets users make purchases, use contact forms, and engage in interactive activities. Examples of dynamic websites are Facebook, Netflix, and PayPal.</w:t>
      </w:r>
    </w:p>
    <w:p w14:paraId="0E4F8358" w14:textId="6F282D45" w:rsidR="00FC4296" w:rsidRPr="008012FB" w:rsidRDefault="00FC4296" w:rsidP="00665BA5">
      <w:pPr>
        <w:spacing w:after="160" w:line="360" w:lineRule="auto"/>
        <w:ind w:firstLine="720"/>
        <w:jc w:val="both"/>
        <w:rPr>
          <w:sz w:val="26"/>
          <w:szCs w:val="26"/>
        </w:rPr>
      </w:pPr>
      <w:r w:rsidRPr="008012FB">
        <w:rPr>
          <w:sz w:val="26"/>
          <w:szCs w:val="26"/>
        </w:rPr>
        <w:t xml:space="preserve">Frontend and backend also use different programming languages. </w:t>
      </w:r>
      <w:r w:rsidR="003B3E4B" w:rsidRPr="008012FB">
        <w:rPr>
          <w:sz w:val="26"/>
          <w:szCs w:val="26"/>
        </w:rPr>
        <w:t xml:space="preserve">Frontend </w:t>
      </w:r>
      <w:r w:rsidR="003B3E4B">
        <w:rPr>
          <w:sz w:val="26"/>
          <w:szCs w:val="26"/>
        </w:rPr>
        <w:t>is</w:t>
      </w:r>
      <w:r w:rsidR="00A30CED">
        <w:rPr>
          <w:sz w:val="26"/>
          <w:szCs w:val="26"/>
        </w:rPr>
        <w:t xml:space="preserve"> </w:t>
      </w:r>
      <w:r w:rsidRPr="008012FB">
        <w:rPr>
          <w:sz w:val="26"/>
          <w:szCs w:val="26"/>
        </w:rPr>
        <w:t>develope</w:t>
      </w:r>
      <w:r w:rsidR="00A30CED">
        <w:rPr>
          <w:sz w:val="26"/>
          <w:szCs w:val="26"/>
        </w:rPr>
        <w:t>d</w:t>
      </w:r>
      <w:r w:rsidRPr="008012FB">
        <w:rPr>
          <w:sz w:val="26"/>
          <w:szCs w:val="26"/>
        </w:rPr>
        <w:t xml:space="preserve"> </w:t>
      </w:r>
      <w:r w:rsidR="00A30CED">
        <w:rPr>
          <w:sz w:val="26"/>
          <w:szCs w:val="26"/>
        </w:rPr>
        <w:t>with</w:t>
      </w:r>
      <w:r w:rsidRPr="008012FB">
        <w:rPr>
          <w:sz w:val="26"/>
          <w:szCs w:val="26"/>
        </w:rPr>
        <w:t xml:space="preserve"> CSS, HTML, and JavaScript, while backend</w:t>
      </w:r>
      <w:r w:rsidR="00A30CED">
        <w:rPr>
          <w:sz w:val="26"/>
          <w:szCs w:val="26"/>
        </w:rPr>
        <w:t xml:space="preserve"> is</w:t>
      </w:r>
      <w:r w:rsidRPr="008012FB">
        <w:rPr>
          <w:sz w:val="26"/>
          <w:szCs w:val="26"/>
        </w:rPr>
        <w:t xml:space="preserve"> develope</w:t>
      </w:r>
      <w:r w:rsidR="00A30CED">
        <w:rPr>
          <w:sz w:val="26"/>
          <w:szCs w:val="26"/>
        </w:rPr>
        <w:t>d</w:t>
      </w:r>
      <w:r w:rsidRPr="008012FB">
        <w:rPr>
          <w:sz w:val="26"/>
          <w:szCs w:val="26"/>
        </w:rPr>
        <w:t xml:space="preserve"> with Python, Ruby, PHP, C++, Node.js, and </w:t>
      </w:r>
      <w:r w:rsidR="00BD0FF0">
        <w:rPr>
          <w:sz w:val="26"/>
          <w:szCs w:val="26"/>
        </w:rPr>
        <w:t xml:space="preserve">also </w:t>
      </w:r>
      <w:r w:rsidRPr="008012FB">
        <w:rPr>
          <w:sz w:val="26"/>
          <w:szCs w:val="26"/>
        </w:rPr>
        <w:t>JavaScript.</w:t>
      </w:r>
    </w:p>
    <w:p w14:paraId="3C9191B3" w14:textId="1E112692" w:rsidR="00B17664" w:rsidRPr="008012FB" w:rsidRDefault="00FC4296" w:rsidP="00665BA5">
      <w:pPr>
        <w:spacing w:after="160" w:line="360" w:lineRule="auto"/>
        <w:ind w:firstLine="720"/>
        <w:jc w:val="both"/>
        <w:rPr>
          <w:sz w:val="26"/>
          <w:szCs w:val="26"/>
        </w:rPr>
      </w:pPr>
      <w:r w:rsidRPr="008012FB">
        <w:rPr>
          <w:sz w:val="26"/>
          <w:szCs w:val="26"/>
        </w:rPr>
        <w:t xml:space="preserve">Backend and frontend developers also use different frameworks. Frontend </w:t>
      </w:r>
      <w:r w:rsidR="001C0B56">
        <w:rPr>
          <w:sz w:val="26"/>
          <w:szCs w:val="26"/>
        </w:rPr>
        <w:t>developers</w:t>
      </w:r>
      <w:r w:rsidRPr="008012FB">
        <w:rPr>
          <w:sz w:val="26"/>
          <w:szCs w:val="26"/>
        </w:rPr>
        <w:t xml:space="preserve"> use frameworks and libraries like AngularJS, React.js, jQuery, and Sass. Meanwhile, backend </w:t>
      </w:r>
      <w:r w:rsidR="001C0B56">
        <w:rPr>
          <w:sz w:val="26"/>
          <w:szCs w:val="26"/>
        </w:rPr>
        <w:t xml:space="preserve">developers </w:t>
      </w:r>
      <w:r w:rsidRPr="008012FB">
        <w:rPr>
          <w:sz w:val="26"/>
          <w:szCs w:val="26"/>
        </w:rPr>
        <w:t>work with Express, Django, Rails, Spring, and Laravel.</w:t>
      </w:r>
    </w:p>
    <w:p w14:paraId="4E6B8517" w14:textId="08366C4F" w:rsidR="005747ED" w:rsidRPr="0040142D" w:rsidRDefault="005747ED" w:rsidP="00665BA5">
      <w:pPr>
        <w:spacing w:after="160" w:line="360" w:lineRule="auto"/>
        <w:ind w:firstLine="720"/>
        <w:jc w:val="both"/>
        <w:rPr>
          <w:sz w:val="26"/>
          <w:szCs w:val="26"/>
        </w:rPr>
      </w:pPr>
      <w:r w:rsidRPr="008012FB">
        <w:rPr>
          <w:sz w:val="26"/>
          <w:szCs w:val="26"/>
        </w:rPr>
        <w:lastRenderedPageBreak/>
        <w:t xml:space="preserve">In the first place, front-end and back-end of the website is not connected to each other because both use different kinds of coding languages, so that to connect front and back-end to each other require other techniques, most popular techniques is Templating and API. </w:t>
      </w:r>
      <w:r w:rsidR="0040142D" w:rsidRPr="0040142D">
        <w:rPr>
          <w:sz w:val="26"/>
          <w:szCs w:val="26"/>
        </w:rPr>
        <w:t xml:space="preserve">Template engines are used when you want to rapidly build web applications that are split into different components. Templates also enable fast rendering of the server-side data that needs to be passed to the application. </w:t>
      </w:r>
      <w:r w:rsidR="00021A5F">
        <w:rPr>
          <w:sz w:val="26"/>
          <w:szCs w:val="26"/>
        </w:rPr>
        <w:t>[</w:t>
      </w:r>
      <w:r w:rsidR="00E63020">
        <w:rPr>
          <w:sz w:val="26"/>
          <w:szCs w:val="26"/>
        </w:rPr>
        <w:t>2</w:t>
      </w:r>
      <w:r w:rsidR="00021A5F">
        <w:rPr>
          <w:sz w:val="26"/>
          <w:szCs w:val="26"/>
        </w:rPr>
        <w:t>]</w:t>
      </w:r>
      <w:r w:rsidRPr="008012FB">
        <w:rPr>
          <w:sz w:val="26"/>
          <w:szCs w:val="26"/>
        </w:rPr>
        <w:t xml:space="preserve">. This approach makes it easier to design an HTML page. And with API, </w:t>
      </w:r>
      <w:r w:rsidR="0040142D" w:rsidRPr="0040142D">
        <w:rPr>
          <w:sz w:val="26"/>
          <w:szCs w:val="26"/>
        </w:rPr>
        <w:t>API is the acronym for application programming interface — a software intermediary that allows two applications to talk to each other. APIs are an accessible way to extract and share data within and across organizations.</w:t>
      </w:r>
      <w:r w:rsidR="0040142D">
        <w:rPr>
          <w:sz w:val="26"/>
          <w:szCs w:val="26"/>
        </w:rPr>
        <w:t xml:space="preserve"> </w:t>
      </w:r>
      <w:r w:rsidR="0040142D" w:rsidRPr="0040142D">
        <w:rPr>
          <w:sz w:val="26"/>
          <w:szCs w:val="26"/>
        </w:rPr>
        <w:t xml:space="preserve">APIs are all around us. Every time you use a rideshare app, send a mobile payment, or change the thermostat temperature from your phone, you’re using an API. </w:t>
      </w:r>
      <w:r w:rsidR="00E63020">
        <w:rPr>
          <w:sz w:val="26"/>
          <w:szCs w:val="26"/>
        </w:rPr>
        <w:t>[3]</w:t>
      </w:r>
      <w:r w:rsidR="00E63020" w:rsidRPr="00E63020">
        <w:rPr>
          <w:sz w:val="26"/>
          <w:szCs w:val="26"/>
        </w:rPr>
        <w:t>.</w:t>
      </w:r>
    </w:p>
    <w:p w14:paraId="74E35453" w14:textId="2A55E81A" w:rsidR="005747ED" w:rsidRPr="008012FB" w:rsidRDefault="002123D6" w:rsidP="00665BA5">
      <w:pPr>
        <w:spacing w:after="160" w:line="360" w:lineRule="auto"/>
        <w:ind w:firstLine="720"/>
        <w:jc w:val="both"/>
        <w:rPr>
          <w:sz w:val="26"/>
          <w:szCs w:val="26"/>
        </w:rPr>
      </w:pPr>
      <w:r w:rsidRPr="008012FB">
        <w:rPr>
          <w:sz w:val="26"/>
          <w:szCs w:val="26"/>
        </w:rPr>
        <w:t xml:space="preserve">Finally, if a website being made, then it </w:t>
      </w:r>
      <w:r w:rsidR="00B80F92" w:rsidRPr="008012FB">
        <w:rPr>
          <w:sz w:val="26"/>
          <w:szCs w:val="26"/>
        </w:rPr>
        <w:t>must</w:t>
      </w:r>
      <w:r w:rsidRPr="008012FB">
        <w:rPr>
          <w:sz w:val="26"/>
          <w:szCs w:val="26"/>
        </w:rPr>
        <w:t xml:space="preserve"> be uploaded</w:t>
      </w:r>
      <w:r w:rsidR="00B80F92" w:rsidRPr="008012FB">
        <w:rPr>
          <w:sz w:val="26"/>
          <w:szCs w:val="26"/>
        </w:rPr>
        <w:t xml:space="preserve"> on the internet for people to use. And to do that required a lot of work, not just simply put it on the internet without anything trouble. And </w:t>
      </w:r>
      <w:r w:rsidR="00AB5EFE">
        <w:rPr>
          <w:sz w:val="26"/>
          <w:szCs w:val="26"/>
        </w:rPr>
        <w:t>the way to do it</w:t>
      </w:r>
      <w:r w:rsidR="00B80F92" w:rsidRPr="008012FB">
        <w:rPr>
          <w:sz w:val="26"/>
          <w:szCs w:val="26"/>
        </w:rPr>
        <w:t xml:space="preserve"> will be discussed later in this chapter.</w:t>
      </w:r>
    </w:p>
    <w:p w14:paraId="2CF0D954" w14:textId="6B193B01" w:rsidR="00B80F92" w:rsidRDefault="00B80F92" w:rsidP="00665BA5">
      <w:pPr>
        <w:spacing w:after="160" w:line="360" w:lineRule="auto"/>
        <w:ind w:firstLine="720"/>
        <w:jc w:val="both"/>
        <w:rPr>
          <w:sz w:val="26"/>
          <w:szCs w:val="26"/>
        </w:rPr>
      </w:pPr>
      <w:r w:rsidRPr="008012FB">
        <w:rPr>
          <w:sz w:val="26"/>
          <w:szCs w:val="26"/>
        </w:rPr>
        <w:t>In conclusion, to make a website is not a piece of cake work, it’s requiring lots of work, sweat, pressure and hours to make a complete and good-looking website. That why it’s always come with a team to create a website to share the hard work.</w:t>
      </w:r>
    </w:p>
    <w:p w14:paraId="526B7CF0" w14:textId="6C5CC470" w:rsidR="000D23A8" w:rsidRPr="00866B36" w:rsidRDefault="000D23A8" w:rsidP="00866B36">
      <w:pPr>
        <w:pStyle w:val="oancuaDanhsach"/>
        <w:numPr>
          <w:ilvl w:val="0"/>
          <w:numId w:val="16"/>
        </w:numPr>
        <w:spacing w:after="160" w:line="360" w:lineRule="auto"/>
        <w:outlineLvl w:val="1"/>
        <w:rPr>
          <w:b/>
          <w:bCs/>
          <w:color w:val="000000" w:themeColor="text1"/>
          <w:sz w:val="28"/>
          <w:szCs w:val="28"/>
        </w:rPr>
      </w:pPr>
      <w:bookmarkStart w:id="61" w:name="_Toc155314564"/>
      <w:bookmarkStart w:id="62" w:name="_Toc168082942"/>
      <w:r w:rsidRPr="00866B36">
        <w:rPr>
          <w:b/>
          <w:bCs/>
          <w:color w:val="000000" w:themeColor="text1"/>
          <w:sz w:val="28"/>
          <w:szCs w:val="28"/>
        </w:rPr>
        <w:t>Diagrams</w:t>
      </w:r>
      <w:bookmarkEnd w:id="61"/>
      <w:bookmarkEnd w:id="62"/>
    </w:p>
    <w:p w14:paraId="091D0CB8" w14:textId="3BBD4A0C" w:rsidR="000D23A8" w:rsidRDefault="000D23A8" w:rsidP="000D23A8">
      <w:pPr>
        <w:spacing w:after="160" w:line="360" w:lineRule="auto"/>
        <w:ind w:firstLine="720"/>
        <w:jc w:val="both"/>
        <w:rPr>
          <w:sz w:val="26"/>
          <w:szCs w:val="26"/>
        </w:rPr>
      </w:pPr>
      <w:r>
        <w:rPr>
          <w:sz w:val="26"/>
          <w:szCs w:val="26"/>
        </w:rPr>
        <w:t>To create a website, a group of coders not just create it from scratch, out of nowhere with no destination, they have to draw diagram. Diagrams just like plan of the project, what coder should put in this website, what is a user can do, what is a staff can do and what is an administrator can do, how many functions this project can have, give this detail to this place and that detail to that place</w:t>
      </w:r>
      <w:r w:rsidR="0008660C">
        <w:rPr>
          <w:sz w:val="26"/>
          <w:szCs w:val="26"/>
        </w:rPr>
        <w:t>.</w:t>
      </w:r>
      <w:r>
        <w:rPr>
          <w:sz w:val="26"/>
          <w:szCs w:val="26"/>
        </w:rPr>
        <w:t xml:space="preserve"> In general, to create something, website or application or anything else, everything needs a diagram, a plan and after all set, then coders will start to create the project.</w:t>
      </w:r>
    </w:p>
    <w:p w14:paraId="3A7D97AE" w14:textId="4191AF9C" w:rsidR="000D23A8" w:rsidRDefault="000D23A8" w:rsidP="00866B36">
      <w:pPr>
        <w:spacing w:after="160" w:line="360" w:lineRule="auto"/>
        <w:ind w:firstLine="720"/>
        <w:jc w:val="both"/>
        <w:rPr>
          <w:sz w:val="26"/>
          <w:szCs w:val="26"/>
        </w:rPr>
      </w:pPr>
      <w:r>
        <w:rPr>
          <w:sz w:val="26"/>
          <w:szCs w:val="26"/>
        </w:rPr>
        <w:t xml:space="preserve">This project is not an exception, to create this website </w:t>
      </w:r>
      <w:r w:rsidR="00E51E4A">
        <w:rPr>
          <w:sz w:val="26"/>
          <w:szCs w:val="26"/>
        </w:rPr>
        <w:t>I</w:t>
      </w:r>
      <w:r>
        <w:rPr>
          <w:sz w:val="26"/>
          <w:szCs w:val="26"/>
        </w:rPr>
        <w:t xml:space="preserve"> </w:t>
      </w:r>
      <w:r w:rsidR="00E51E4A">
        <w:rPr>
          <w:sz w:val="26"/>
          <w:szCs w:val="26"/>
        </w:rPr>
        <w:t>must</w:t>
      </w:r>
      <w:r>
        <w:rPr>
          <w:sz w:val="26"/>
          <w:szCs w:val="26"/>
        </w:rPr>
        <w:t xml:space="preserve"> follow this rule and create many diagrams to orientation what </w:t>
      </w:r>
      <w:r w:rsidR="00E51E4A">
        <w:rPr>
          <w:sz w:val="26"/>
          <w:szCs w:val="26"/>
        </w:rPr>
        <w:t>I</w:t>
      </w:r>
      <w:r>
        <w:rPr>
          <w:sz w:val="26"/>
          <w:szCs w:val="26"/>
        </w:rPr>
        <w:t xml:space="preserve"> will do with this website. </w:t>
      </w:r>
      <w:r w:rsidR="00E51E4A">
        <w:rPr>
          <w:sz w:val="26"/>
          <w:szCs w:val="26"/>
        </w:rPr>
        <w:t>I</w:t>
      </w:r>
      <w:r>
        <w:rPr>
          <w:sz w:val="26"/>
          <w:szCs w:val="26"/>
        </w:rPr>
        <w:t xml:space="preserve"> have ER diagrams</w:t>
      </w:r>
      <w:r w:rsidR="00E51E4A">
        <w:rPr>
          <w:sz w:val="26"/>
          <w:szCs w:val="26"/>
        </w:rPr>
        <w:t>,</w:t>
      </w:r>
      <w:r>
        <w:rPr>
          <w:sz w:val="26"/>
          <w:szCs w:val="26"/>
        </w:rPr>
        <w:t xml:space="preserve"> Use Case diagram</w:t>
      </w:r>
      <w:r w:rsidR="00E51E4A">
        <w:rPr>
          <w:sz w:val="26"/>
          <w:szCs w:val="26"/>
        </w:rPr>
        <w:t>s, Activity Diagrams and Sequence Diagrams</w:t>
      </w:r>
      <w:r>
        <w:rPr>
          <w:sz w:val="26"/>
          <w:szCs w:val="26"/>
        </w:rPr>
        <w:t xml:space="preserve"> </w:t>
      </w:r>
      <w:r w:rsidR="00E51E4A">
        <w:rPr>
          <w:sz w:val="26"/>
          <w:szCs w:val="26"/>
        </w:rPr>
        <w:t>are</w:t>
      </w:r>
      <w:r>
        <w:rPr>
          <w:sz w:val="26"/>
          <w:szCs w:val="26"/>
        </w:rPr>
        <w:t xml:space="preserve"> the main diagrams in this project to create </w:t>
      </w:r>
      <w:r w:rsidR="00E51E4A">
        <w:rPr>
          <w:sz w:val="26"/>
          <w:szCs w:val="26"/>
        </w:rPr>
        <w:t>my</w:t>
      </w:r>
      <w:r>
        <w:rPr>
          <w:sz w:val="26"/>
          <w:szCs w:val="26"/>
        </w:rPr>
        <w:t xml:space="preserve"> website.</w:t>
      </w:r>
    </w:p>
    <w:p w14:paraId="413A9FDC" w14:textId="69B86DF3" w:rsidR="0018361A" w:rsidRDefault="0018361A" w:rsidP="00866B36">
      <w:pPr>
        <w:spacing w:after="160" w:line="360" w:lineRule="auto"/>
        <w:ind w:firstLine="720"/>
        <w:jc w:val="both"/>
        <w:rPr>
          <w:sz w:val="26"/>
          <w:szCs w:val="26"/>
        </w:rPr>
      </w:pPr>
      <w:r w:rsidRPr="0018361A">
        <w:rPr>
          <w:sz w:val="26"/>
          <w:szCs w:val="26"/>
        </w:rPr>
        <w:lastRenderedPageBreak/>
        <w:t>Let’s talk abo</w:t>
      </w:r>
      <w:r>
        <w:rPr>
          <w:sz w:val="26"/>
          <w:szCs w:val="26"/>
        </w:rPr>
        <w:t>ut what is diagram first. A</w:t>
      </w:r>
      <w:r w:rsidRPr="0018361A">
        <w:rPr>
          <w:sz w:val="26"/>
          <w:szCs w:val="26"/>
        </w:rPr>
        <w:t>ccording to</w:t>
      </w:r>
      <w:r>
        <w:rPr>
          <w:sz w:val="26"/>
          <w:szCs w:val="26"/>
        </w:rPr>
        <w:t xml:space="preserve"> Oxford Dictionary, a diagram is </w:t>
      </w:r>
      <w:r w:rsidRPr="0018361A">
        <w:rPr>
          <w:sz w:val="26"/>
          <w:szCs w:val="26"/>
        </w:rPr>
        <w:t>a simplified drawing showing the appearance, structure, or workings of something, a schematic representation.</w:t>
      </w:r>
      <w:r>
        <w:rPr>
          <w:sz w:val="26"/>
          <w:szCs w:val="26"/>
        </w:rPr>
        <w:t xml:space="preserve"> In this project, this definition true enough. </w:t>
      </w:r>
    </w:p>
    <w:p w14:paraId="4A91CB58" w14:textId="024F52F6" w:rsidR="0018361A" w:rsidRDefault="00482107" w:rsidP="00866B36">
      <w:pPr>
        <w:spacing w:after="160" w:line="360" w:lineRule="auto"/>
        <w:ind w:firstLine="720"/>
        <w:jc w:val="both"/>
        <w:rPr>
          <w:sz w:val="26"/>
          <w:szCs w:val="26"/>
        </w:rPr>
      </w:pPr>
      <w:r>
        <w:rPr>
          <w:sz w:val="26"/>
          <w:szCs w:val="26"/>
        </w:rPr>
        <w:t>A</w:t>
      </w:r>
      <w:r w:rsidR="004F0522">
        <w:rPr>
          <w:sz w:val="26"/>
          <w:szCs w:val="26"/>
        </w:rPr>
        <w:t xml:space="preserve"> lot of diagrams to use to plan process what </w:t>
      </w:r>
      <w:r w:rsidR="005254D0">
        <w:rPr>
          <w:sz w:val="26"/>
          <w:szCs w:val="26"/>
        </w:rPr>
        <w:t>I</w:t>
      </w:r>
      <w:r w:rsidR="004F0522">
        <w:rPr>
          <w:sz w:val="26"/>
          <w:szCs w:val="26"/>
        </w:rPr>
        <w:t xml:space="preserve"> can do to complete </w:t>
      </w:r>
      <w:r w:rsidR="005254D0">
        <w:rPr>
          <w:sz w:val="26"/>
          <w:szCs w:val="26"/>
        </w:rPr>
        <w:t>my</w:t>
      </w:r>
      <w:r w:rsidR="004F0522">
        <w:rPr>
          <w:sz w:val="26"/>
          <w:szCs w:val="26"/>
        </w:rPr>
        <w:t xml:space="preserve"> project, but like </w:t>
      </w:r>
      <w:r w:rsidR="005254D0">
        <w:rPr>
          <w:sz w:val="26"/>
          <w:szCs w:val="26"/>
        </w:rPr>
        <w:t>I</w:t>
      </w:r>
      <w:r w:rsidR="004F0522">
        <w:rPr>
          <w:sz w:val="26"/>
          <w:szCs w:val="26"/>
        </w:rPr>
        <w:t xml:space="preserve"> said before, in this project just have </w:t>
      </w:r>
      <w:r w:rsidR="005254D0">
        <w:rPr>
          <w:sz w:val="26"/>
          <w:szCs w:val="26"/>
        </w:rPr>
        <w:t>four</w:t>
      </w:r>
      <w:r w:rsidR="004F0522">
        <w:rPr>
          <w:sz w:val="26"/>
          <w:szCs w:val="26"/>
        </w:rPr>
        <w:t xml:space="preserve"> main diagrams to complete this project: </w:t>
      </w:r>
      <w:r w:rsidR="005254D0">
        <w:rPr>
          <w:sz w:val="26"/>
          <w:szCs w:val="26"/>
        </w:rPr>
        <w:t>ER Diagrams, Use Case Diagrams, Activity Diagrams and Sequence Diagrams.</w:t>
      </w:r>
    </w:p>
    <w:p w14:paraId="6F44BB2B" w14:textId="66BE7858" w:rsidR="005233A7" w:rsidRPr="00866B36" w:rsidRDefault="005233A7" w:rsidP="00866B36">
      <w:pPr>
        <w:pStyle w:val="oancuaDanhsach"/>
        <w:numPr>
          <w:ilvl w:val="0"/>
          <w:numId w:val="24"/>
        </w:numPr>
        <w:spacing w:after="160" w:line="360" w:lineRule="auto"/>
        <w:outlineLvl w:val="2"/>
        <w:rPr>
          <w:b/>
          <w:bCs/>
          <w:color w:val="000000" w:themeColor="text1"/>
          <w:sz w:val="26"/>
          <w:szCs w:val="26"/>
          <w:u w:val="single"/>
        </w:rPr>
      </w:pPr>
      <w:bookmarkStart w:id="63" w:name="_Toc155314565"/>
      <w:bookmarkStart w:id="64" w:name="_Toc168082943"/>
      <w:r w:rsidRPr="00866B36">
        <w:rPr>
          <w:b/>
          <w:bCs/>
          <w:color w:val="000000" w:themeColor="text1"/>
          <w:sz w:val="26"/>
          <w:szCs w:val="26"/>
          <w:u w:val="single"/>
        </w:rPr>
        <w:t>ER diagrams</w:t>
      </w:r>
      <w:bookmarkEnd w:id="63"/>
      <w:bookmarkEnd w:id="64"/>
    </w:p>
    <w:p w14:paraId="765AACD1" w14:textId="3E6B6C8A" w:rsidR="004F0522" w:rsidRPr="0040142D" w:rsidRDefault="0040142D" w:rsidP="0083431C">
      <w:pPr>
        <w:spacing w:after="160" w:line="360" w:lineRule="auto"/>
        <w:ind w:firstLine="720"/>
        <w:jc w:val="both"/>
        <w:rPr>
          <w:sz w:val="26"/>
          <w:szCs w:val="26"/>
        </w:rPr>
      </w:pPr>
      <w:r w:rsidRPr="0040142D">
        <w:rPr>
          <w:sz w:val="26"/>
          <w:szCs w:val="26"/>
        </w:rPr>
        <w:t>An entity relationship diagram (ERD), also known as an entity relationship model, is a graphical representation that depicts relationships among people, objects, places, concepts or events within an information technology (IT) system. An ERD uses </w:t>
      </w:r>
      <w:hyperlink r:id="rId12" w:history="1">
        <w:r w:rsidRPr="0040142D">
          <w:rPr>
            <w:rStyle w:val="Siuktni"/>
            <w:color w:val="000000" w:themeColor="text1"/>
            <w:sz w:val="26"/>
            <w:szCs w:val="26"/>
            <w:u w:val="none"/>
          </w:rPr>
          <w:t>data modeling</w:t>
        </w:r>
      </w:hyperlink>
      <w:r w:rsidRPr="0040142D">
        <w:rPr>
          <w:sz w:val="26"/>
          <w:szCs w:val="26"/>
        </w:rPr>
        <w:t> techniques that can help define business processes and serve as the foundation for a </w:t>
      </w:r>
      <w:hyperlink r:id="rId13" w:history="1">
        <w:r w:rsidRPr="0040142D">
          <w:rPr>
            <w:rStyle w:val="Siuktni"/>
            <w:color w:val="000000" w:themeColor="text1"/>
            <w:sz w:val="26"/>
            <w:szCs w:val="26"/>
            <w:u w:val="none"/>
          </w:rPr>
          <w:t>relational database</w:t>
        </w:r>
      </w:hyperlink>
      <w:r w:rsidRPr="0040142D">
        <w:rPr>
          <w:color w:val="000000" w:themeColor="text1"/>
          <w:sz w:val="26"/>
          <w:szCs w:val="26"/>
        </w:rPr>
        <w:t>.</w:t>
      </w:r>
      <w:r w:rsidR="00986F00">
        <w:rPr>
          <w:sz w:val="26"/>
          <w:szCs w:val="26"/>
        </w:rPr>
        <w:t>[4]</w:t>
      </w:r>
      <w:r w:rsidR="008E74F6" w:rsidRPr="008E74F6">
        <w:rPr>
          <w:sz w:val="26"/>
          <w:szCs w:val="26"/>
        </w:rPr>
        <w:t>.</w:t>
      </w:r>
    </w:p>
    <w:p w14:paraId="0ECA2F31" w14:textId="77777777" w:rsidR="0040142D" w:rsidRPr="0040142D" w:rsidRDefault="0040142D" w:rsidP="00866B36">
      <w:pPr>
        <w:spacing w:after="160" w:line="360" w:lineRule="auto"/>
        <w:ind w:firstLine="720"/>
        <w:jc w:val="both"/>
        <w:rPr>
          <w:sz w:val="26"/>
          <w:szCs w:val="26"/>
        </w:rPr>
      </w:pPr>
      <w:r w:rsidRPr="0040142D">
        <w:rPr>
          <w:sz w:val="26"/>
          <w:szCs w:val="26"/>
        </w:rPr>
        <w:t>Entity relationship diagrams provide a visual starting point for database design that can also be used to help determine information system requirements throughout an organization. After a </w:t>
      </w:r>
      <w:hyperlink r:id="rId14" w:history="1">
        <w:r w:rsidRPr="0040142D">
          <w:rPr>
            <w:rStyle w:val="Siuktni"/>
            <w:color w:val="000000" w:themeColor="text1"/>
            <w:sz w:val="26"/>
            <w:szCs w:val="26"/>
            <w:u w:val="none"/>
          </w:rPr>
          <w:t>relational database</w:t>
        </w:r>
      </w:hyperlink>
      <w:r w:rsidRPr="0040142D">
        <w:rPr>
          <w:sz w:val="26"/>
          <w:szCs w:val="26"/>
        </w:rPr>
        <w:t> is rolled out, an ERD can still serve as a reference point, should any debugging or business process re-engineering be needed later.</w:t>
      </w:r>
    </w:p>
    <w:p w14:paraId="7D8110F0" w14:textId="3EF1B62E" w:rsidR="0040142D" w:rsidRPr="0040142D" w:rsidRDefault="0040142D" w:rsidP="00866B36">
      <w:pPr>
        <w:spacing w:after="160" w:line="360" w:lineRule="auto"/>
        <w:ind w:firstLine="720"/>
        <w:jc w:val="both"/>
        <w:rPr>
          <w:sz w:val="26"/>
          <w:szCs w:val="26"/>
        </w:rPr>
      </w:pPr>
      <w:r w:rsidRPr="0040142D">
        <w:rPr>
          <w:sz w:val="26"/>
          <w:szCs w:val="26"/>
        </w:rPr>
        <w:t>However, while an ERD can be useful for organizing data that can be represented by a relational structure, it can't sufficiently represent semi-structured or unstructured data. It's also unlikely to be helpful on its own in integrating data into a pre-existing information system.</w:t>
      </w:r>
      <w:r>
        <w:rPr>
          <w:sz w:val="26"/>
          <w:szCs w:val="26"/>
        </w:rPr>
        <w:t>[4]</w:t>
      </w:r>
    </w:p>
    <w:p w14:paraId="46ED4398" w14:textId="70932A5A" w:rsidR="0079142C" w:rsidRDefault="0079142C" w:rsidP="00866B36">
      <w:pPr>
        <w:spacing w:after="160" w:line="360" w:lineRule="auto"/>
        <w:ind w:firstLine="720"/>
        <w:jc w:val="both"/>
        <w:rPr>
          <w:sz w:val="26"/>
          <w:szCs w:val="26"/>
        </w:rPr>
      </w:pPr>
      <w:r w:rsidRPr="0079142C">
        <w:rPr>
          <w:sz w:val="26"/>
          <w:szCs w:val="26"/>
        </w:rPr>
        <w:t>A one to one (1:1) relationship is the relationship of one entity to only one other entity, and vice versa. It should be rare in any relational database design</w:t>
      </w:r>
      <w:r>
        <w:rPr>
          <w:sz w:val="26"/>
          <w:szCs w:val="26"/>
        </w:rPr>
        <w:t>, because very little chance that have one-to-one relationships between things</w:t>
      </w:r>
      <w:r w:rsidR="00C66886">
        <w:rPr>
          <w:sz w:val="26"/>
          <w:szCs w:val="26"/>
        </w:rPr>
        <w:t xml:space="preserve"> [5]</w:t>
      </w:r>
      <w:r>
        <w:rPr>
          <w:sz w:val="26"/>
          <w:szCs w:val="26"/>
        </w:rPr>
        <w:t>.</w:t>
      </w:r>
    </w:p>
    <w:p w14:paraId="28F9E63F" w14:textId="18A52388" w:rsidR="0079142C" w:rsidRDefault="00C66886" w:rsidP="00866B36">
      <w:pPr>
        <w:spacing w:after="160" w:line="360" w:lineRule="auto"/>
        <w:ind w:firstLine="720"/>
        <w:jc w:val="both"/>
        <w:rPr>
          <w:sz w:val="26"/>
          <w:szCs w:val="26"/>
        </w:rPr>
      </w:pPr>
      <w:r w:rsidRPr="00C66886">
        <w:rPr>
          <w:sz w:val="26"/>
          <w:szCs w:val="26"/>
        </w:rPr>
        <w:t>One-to-many relationships are used when a single entity is associated with any number of other entities. For example, a Blog can have many associated Posts, but each Post is associated with only one Blog</w:t>
      </w:r>
      <w:r>
        <w:rPr>
          <w:sz w:val="26"/>
          <w:szCs w:val="26"/>
        </w:rPr>
        <w:t xml:space="preserve"> [6]</w:t>
      </w:r>
      <w:r w:rsidRPr="00C66886">
        <w:rPr>
          <w:sz w:val="26"/>
          <w:szCs w:val="26"/>
        </w:rPr>
        <w:t>.</w:t>
      </w:r>
    </w:p>
    <w:p w14:paraId="7731C999" w14:textId="77777777" w:rsidR="002603F7" w:rsidRDefault="002603F7">
      <w:pPr>
        <w:spacing w:after="160" w:line="360" w:lineRule="auto"/>
        <w:jc w:val="both"/>
        <w:rPr>
          <w:sz w:val="26"/>
          <w:szCs w:val="26"/>
        </w:rPr>
      </w:pPr>
    </w:p>
    <w:p w14:paraId="4A57CC12" w14:textId="6E0CF9CB" w:rsidR="00AF1797" w:rsidRPr="00953394" w:rsidRDefault="00953394" w:rsidP="00866B36">
      <w:pPr>
        <w:spacing w:after="160" w:line="360" w:lineRule="auto"/>
        <w:ind w:firstLine="720"/>
        <w:jc w:val="both"/>
        <w:rPr>
          <w:sz w:val="26"/>
          <w:szCs w:val="26"/>
        </w:rPr>
      </w:pPr>
      <w:r w:rsidRPr="00953394">
        <w:rPr>
          <w:sz w:val="26"/>
          <w:szCs w:val="26"/>
        </w:rPr>
        <w:lastRenderedPageBreak/>
        <w:t>Many-to-many relationships are not ideal. If left as it is in the above example, the data would be duplicated. For instance, if there’s a professor that teaches six subjects, you would have him or her listed in the table six times, every time for a different subject. This is quite inefficient. So, how would you resolve this many-to-many relationship between these two entities? By introducing a junction table into your model. It will resolve the many-to-many relationship into multiple one-to-many relationships</w:t>
      </w:r>
      <w:r w:rsidR="00D73A30">
        <w:rPr>
          <w:sz w:val="26"/>
          <w:szCs w:val="26"/>
        </w:rPr>
        <w:t xml:space="preserve"> [</w:t>
      </w:r>
      <w:r w:rsidR="00D34989">
        <w:rPr>
          <w:sz w:val="26"/>
          <w:szCs w:val="26"/>
        </w:rPr>
        <w:t>7]</w:t>
      </w:r>
      <w:r w:rsidR="00D34989" w:rsidRPr="00D34989">
        <w:rPr>
          <w:sz w:val="26"/>
          <w:szCs w:val="26"/>
        </w:rPr>
        <w:t>.</w:t>
      </w:r>
    </w:p>
    <w:p w14:paraId="152D204A" w14:textId="6F2860D9" w:rsidR="00EF544B" w:rsidRPr="00866B36" w:rsidRDefault="00EF544B" w:rsidP="00866B36">
      <w:pPr>
        <w:pStyle w:val="oancuaDanhsach"/>
        <w:numPr>
          <w:ilvl w:val="0"/>
          <w:numId w:val="24"/>
        </w:numPr>
        <w:spacing w:after="160" w:line="360" w:lineRule="auto"/>
        <w:jc w:val="both"/>
        <w:outlineLvl w:val="2"/>
        <w:rPr>
          <w:b/>
          <w:bCs/>
          <w:color w:val="000000" w:themeColor="text1"/>
          <w:sz w:val="26"/>
          <w:szCs w:val="26"/>
          <w:u w:val="single"/>
        </w:rPr>
      </w:pPr>
      <w:bookmarkStart w:id="65" w:name="_Toc155314566"/>
      <w:bookmarkStart w:id="66" w:name="_Toc168082944"/>
      <w:r w:rsidRPr="00866B36">
        <w:rPr>
          <w:b/>
          <w:bCs/>
          <w:color w:val="000000" w:themeColor="text1"/>
          <w:sz w:val="26"/>
          <w:szCs w:val="26"/>
          <w:u w:val="single"/>
        </w:rPr>
        <w:t>Use Case diagrams</w:t>
      </w:r>
      <w:bookmarkEnd w:id="65"/>
      <w:bookmarkEnd w:id="66"/>
    </w:p>
    <w:p w14:paraId="04B09940" w14:textId="0D0D26EC" w:rsidR="004A4C6B" w:rsidRPr="004A4C6B" w:rsidRDefault="004A4C6B" w:rsidP="00866B36">
      <w:pPr>
        <w:spacing w:after="160" w:line="360" w:lineRule="auto"/>
        <w:ind w:firstLine="720"/>
        <w:jc w:val="both"/>
        <w:rPr>
          <w:sz w:val="26"/>
          <w:szCs w:val="26"/>
        </w:rPr>
      </w:pPr>
      <w:r w:rsidRPr="004A4C6B">
        <w:rPr>
          <w:sz w:val="26"/>
          <w:szCs w:val="26"/>
        </w:rPr>
        <w:t>A UML use case diagram is the primary form of system/software requirements for a new software program underdeveloped. Use cases specify the expected behavior (what), and not the exact method of making it happen (how). A key concept of use case modeling is that it helps us design a system from the end user's perspective. It is an effective technique for communicating system behavior in the user's terms by specifying all externally visible system behavior</w:t>
      </w:r>
      <w:r w:rsidR="00BD7F0C">
        <w:rPr>
          <w:sz w:val="26"/>
          <w:szCs w:val="26"/>
        </w:rPr>
        <w:t xml:space="preserve"> [</w:t>
      </w:r>
      <w:r w:rsidR="008B7E8B">
        <w:rPr>
          <w:sz w:val="26"/>
          <w:szCs w:val="26"/>
        </w:rPr>
        <w:t>8</w:t>
      </w:r>
      <w:r w:rsidR="00BD7F0C">
        <w:rPr>
          <w:sz w:val="26"/>
          <w:szCs w:val="26"/>
        </w:rPr>
        <w:t>].</w:t>
      </w:r>
    </w:p>
    <w:p w14:paraId="5B23D81D" w14:textId="0F8E6D64" w:rsidR="004A4C6B" w:rsidRDefault="004A4C6B" w:rsidP="00866B36">
      <w:pPr>
        <w:spacing w:after="160" w:line="360" w:lineRule="auto"/>
        <w:ind w:firstLine="720"/>
        <w:jc w:val="both"/>
        <w:rPr>
          <w:sz w:val="26"/>
          <w:szCs w:val="26"/>
        </w:rPr>
      </w:pPr>
      <w:r w:rsidRPr="004A4C6B">
        <w:rPr>
          <w:sz w:val="26"/>
          <w:szCs w:val="26"/>
        </w:rPr>
        <w:t>A use case diagram is usually simple. It does not show the detail of the use cases:</w:t>
      </w:r>
      <w:r w:rsidR="00D32FD8">
        <w:rPr>
          <w:sz w:val="26"/>
          <w:szCs w:val="26"/>
        </w:rPr>
        <w:t xml:space="preserve"> </w:t>
      </w:r>
      <w:r w:rsidRPr="004A4C6B">
        <w:rPr>
          <w:sz w:val="26"/>
          <w:szCs w:val="26"/>
        </w:rPr>
        <w:t>It only summarizes some of the relationships between use cases, actors, and systems.</w:t>
      </w:r>
      <w:r w:rsidR="00D32FD8">
        <w:rPr>
          <w:sz w:val="26"/>
          <w:szCs w:val="26"/>
        </w:rPr>
        <w:t xml:space="preserve"> </w:t>
      </w:r>
      <w:r w:rsidRPr="004A4C6B">
        <w:rPr>
          <w:sz w:val="26"/>
          <w:szCs w:val="26"/>
        </w:rPr>
        <w:t>It does not show the order in which steps are performed to achieve the goals of each use case.</w:t>
      </w:r>
    </w:p>
    <w:p w14:paraId="5A470D1F" w14:textId="37864300" w:rsidR="00EF544B" w:rsidRDefault="004A4C6B" w:rsidP="00866B36">
      <w:pPr>
        <w:spacing w:after="160" w:line="360" w:lineRule="auto"/>
        <w:ind w:firstLine="720"/>
        <w:jc w:val="both"/>
        <w:rPr>
          <w:sz w:val="26"/>
          <w:szCs w:val="26"/>
        </w:rPr>
      </w:pPr>
      <w:r w:rsidRPr="004A4C6B">
        <w:rPr>
          <w:sz w:val="26"/>
          <w:szCs w:val="26"/>
        </w:rPr>
        <w:t xml:space="preserve">As said, a use </w:t>
      </w:r>
      <w:r w:rsidR="003B3E4B" w:rsidRPr="004A4C6B">
        <w:rPr>
          <w:sz w:val="26"/>
          <w:szCs w:val="26"/>
        </w:rPr>
        <w:t>case</w:t>
      </w:r>
      <w:r w:rsidR="003B3E4B">
        <w:rPr>
          <w:sz w:val="26"/>
          <w:szCs w:val="26"/>
        </w:rPr>
        <w:t xml:space="preserve"> [</w:t>
      </w:r>
      <w:r w:rsidR="00866B36">
        <w:rPr>
          <w:sz w:val="26"/>
          <w:szCs w:val="26"/>
        </w:rPr>
        <w:t>8]</w:t>
      </w:r>
      <w:r w:rsidRPr="004A4C6B">
        <w:rPr>
          <w:sz w:val="26"/>
          <w:szCs w:val="26"/>
        </w:rPr>
        <w:t xml:space="preserve"> diagram should be simple and contains only a few shapes. If </w:t>
      </w:r>
      <w:r w:rsidR="00BD7F0C">
        <w:rPr>
          <w:sz w:val="26"/>
          <w:szCs w:val="26"/>
        </w:rPr>
        <w:t>what project</w:t>
      </w:r>
      <w:r w:rsidRPr="004A4C6B">
        <w:rPr>
          <w:sz w:val="26"/>
          <w:szCs w:val="26"/>
        </w:rPr>
        <w:t xml:space="preserve"> contain more than 20 use cases, </w:t>
      </w:r>
      <w:r w:rsidR="00BD7F0C">
        <w:rPr>
          <w:sz w:val="26"/>
          <w:szCs w:val="26"/>
        </w:rPr>
        <w:t>it is</w:t>
      </w:r>
      <w:r w:rsidRPr="004A4C6B">
        <w:rPr>
          <w:sz w:val="26"/>
          <w:szCs w:val="26"/>
        </w:rPr>
        <w:t xml:space="preserve"> probably misusing use case diagram.</w:t>
      </w:r>
    </w:p>
    <w:p w14:paraId="49CA905D" w14:textId="77777777" w:rsidR="00270566" w:rsidRPr="00270566" w:rsidRDefault="00270566" w:rsidP="00866B36">
      <w:pPr>
        <w:spacing w:after="160" w:line="360" w:lineRule="auto"/>
        <w:ind w:firstLine="720"/>
        <w:jc w:val="both"/>
        <w:rPr>
          <w:sz w:val="26"/>
          <w:szCs w:val="26"/>
        </w:rPr>
      </w:pPr>
      <w:r w:rsidRPr="00270566">
        <w:rPr>
          <w:sz w:val="26"/>
          <w:szCs w:val="26"/>
        </w:rPr>
        <w:t>Use case diagrams are typically developed in the early stage of development and people often apply use case modeling for the following purposes:</w:t>
      </w:r>
    </w:p>
    <w:p w14:paraId="1D82EEC6" w14:textId="77777777" w:rsidR="001249C7" w:rsidRPr="001249C7" w:rsidRDefault="00270566" w:rsidP="00866B36">
      <w:pPr>
        <w:spacing w:after="160" w:line="360" w:lineRule="auto"/>
        <w:ind w:firstLine="720"/>
        <w:jc w:val="both"/>
        <w:rPr>
          <w:sz w:val="26"/>
          <w:szCs w:val="26"/>
        </w:rPr>
      </w:pPr>
      <w:r>
        <w:rPr>
          <w:sz w:val="26"/>
          <w:szCs w:val="26"/>
        </w:rPr>
        <w:t xml:space="preserve">- </w:t>
      </w:r>
      <w:r w:rsidR="001249C7" w:rsidRPr="001249C7">
        <w:rPr>
          <w:sz w:val="26"/>
          <w:szCs w:val="26"/>
        </w:rPr>
        <w:t>Represent the goals of systems and users.</w:t>
      </w:r>
    </w:p>
    <w:p w14:paraId="430EF6AC" w14:textId="33490113" w:rsidR="001249C7" w:rsidRPr="001249C7" w:rsidRDefault="001249C7" w:rsidP="00866B36">
      <w:pPr>
        <w:spacing w:after="160" w:line="360" w:lineRule="auto"/>
        <w:ind w:firstLine="720"/>
        <w:jc w:val="both"/>
        <w:rPr>
          <w:sz w:val="26"/>
          <w:szCs w:val="26"/>
        </w:rPr>
      </w:pPr>
      <w:r>
        <w:rPr>
          <w:sz w:val="26"/>
          <w:szCs w:val="26"/>
        </w:rPr>
        <w:t xml:space="preserve">- </w:t>
      </w:r>
      <w:r w:rsidRPr="001249C7">
        <w:rPr>
          <w:sz w:val="26"/>
          <w:szCs w:val="26"/>
        </w:rPr>
        <w:t>Specify the context a system should be viewed in.</w:t>
      </w:r>
    </w:p>
    <w:p w14:paraId="301A0F09" w14:textId="2D661D0D" w:rsidR="001249C7" w:rsidRPr="001249C7" w:rsidRDefault="001249C7" w:rsidP="00866B36">
      <w:pPr>
        <w:spacing w:after="160" w:line="360" w:lineRule="auto"/>
        <w:ind w:firstLine="720"/>
        <w:jc w:val="both"/>
        <w:rPr>
          <w:sz w:val="26"/>
          <w:szCs w:val="26"/>
        </w:rPr>
      </w:pPr>
      <w:r>
        <w:rPr>
          <w:sz w:val="26"/>
          <w:szCs w:val="26"/>
        </w:rPr>
        <w:t xml:space="preserve">- </w:t>
      </w:r>
      <w:r w:rsidRPr="001249C7">
        <w:rPr>
          <w:sz w:val="26"/>
          <w:szCs w:val="26"/>
        </w:rPr>
        <w:t>Specify system requirements.</w:t>
      </w:r>
    </w:p>
    <w:p w14:paraId="72BF8AFB" w14:textId="4A388B53" w:rsidR="001249C7" w:rsidRPr="001249C7" w:rsidRDefault="001249C7" w:rsidP="00866B36">
      <w:pPr>
        <w:spacing w:after="160" w:line="360" w:lineRule="auto"/>
        <w:ind w:firstLine="720"/>
        <w:jc w:val="both"/>
        <w:rPr>
          <w:sz w:val="26"/>
          <w:szCs w:val="26"/>
        </w:rPr>
      </w:pPr>
      <w:r>
        <w:rPr>
          <w:sz w:val="26"/>
          <w:szCs w:val="26"/>
        </w:rPr>
        <w:t xml:space="preserve">- </w:t>
      </w:r>
      <w:r w:rsidRPr="001249C7">
        <w:rPr>
          <w:sz w:val="26"/>
          <w:szCs w:val="26"/>
        </w:rPr>
        <w:t>Provide a model for the flow of events when it comes to user interactions.</w:t>
      </w:r>
    </w:p>
    <w:p w14:paraId="6EBB0B3F" w14:textId="330451B5" w:rsidR="00A304C1" w:rsidRDefault="001249C7" w:rsidP="001A651A">
      <w:pPr>
        <w:spacing w:after="160" w:line="360" w:lineRule="auto"/>
        <w:ind w:firstLine="720"/>
        <w:jc w:val="both"/>
        <w:rPr>
          <w:sz w:val="26"/>
          <w:szCs w:val="26"/>
        </w:rPr>
      </w:pPr>
      <w:r>
        <w:rPr>
          <w:sz w:val="26"/>
          <w:szCs w:val="26"/>
        </w:rPr>
        <w:t xml:space="preserve">- </w:t>
      </w:r>
      <w:r w:rsidRPr="001249C7">
        <w:rPr>
          <w:sz w:val="26"/>
          <w:szCs w:val="26"/>
        </w:rPr>
        <w:t>Provide an outside view of a system</w:t>
      </w:r>
      <w:r w:rsidR="001B206A">
        <w:rPr>
          <w:sz w:val="26"/>
          <w:szCs w:val="26"/>
        </w:rPr>
        <w:t xml:space="preserve"> [8]</w:t>
      </w:r>
      <w:r w:rsidRPr="001249C7">
        <w:rPr>
          <w:sz w:val="26"/>
          <w:szCs w:val="26"/>
        </w:rPr>
        <w:t>.</w:t>
      </w:r>
    </w:p>
    <w:p w14:paraId="12C483B1" w14:textId="77777777" w:rsidR="005254D0" w:rsidRDefault="005254D0" w:rsidP="005254D0">
      <w:pPr>
        <w:spacing w:after="160" w:line="360" w:lineRule="auto"/>
        <w:jc w:val="both"/>
        <w:rPr>
          <w:sz w:val="26"/>
          <w:szCs w:val="26"/>
        </w:rPr>
      </w:pPr>
    </w:p>
    <w:p w14:paraId="6A104832" w14:textId="77777777" w:rsidR="00EA1053" w:rsidRPr="00687DF2" w:rsidRDefault="005254D0" w:rsidP="00687DF2">
      <w:pPr>
        <w:pStyle w:val="oancuaDanhsach"/>
        <w:numPr>
          <w:ilvl w:val="0"/>
          <w:numId w:val="24"/>
        </w:numPr>
        <w:spacing w:after="160" w:line="360" w:lineRule="auto"/>
        <w:jc w:val="both"/>
        <w:outlineLvl w:val="2"/>
        <w:rPr>
          <w:b/>
          <w:bCs/>
          <w:sz w:val="26"/>
          <w:szCs w:val="26"/>
          <w:u w:val="single"/>
        </w:rPr>
      </w:pPr>
      <w:bookmarkStart w:id="67" w:name="_Toc168082945"/>
      <w:r w:rsidRPr="00687DF2">
        <w:rPr>
          <w:b/>
          <w:bCs/>
          <w:sz w:val="26"/>
          <w:szCs w:val="26"/>
          <w:u w:val="single"/>
        </w:rPr>
        <w:lastRenderedPageBreak/>
        <w:t>Activity Diagrams</w:t>
      </w:r>
      <w:bookmarkEnd w:id="67"/>
    </w:p>
    <w:p w14:paraId="61FF98E7" w14:textId="1EB9B84E" w:rsidR="00EA1053" w:rsidRPr="00EA1053" w:rsidRDefault="00EA1053" w:rsidP="00EA1053">
      <w:pPr>
        <w:spacing w:after="160" w:line="360" w:lineRule="auto"/>
        <w:ind w:left="360" w:firstLine="360"/>
        <w:jc w:val="both"/>
        <w:rPr>
          <w:sz w:val="26"/>
          <w:szCs w:val="26"/>
        </w:rPr>
      </w:pPr>
      <w:r>
        <w:rPr>
          <w:sz w:val="26"/>
          <w:szCs w:val="26"/>
        </w:rPr>
        <w:t xml:space="preserve">  </w:t>
      </w:r>
      <w:r w:rsidRPr="00EA1053">
        <w:rPr>
          <w:sz w:val="26"/>
          <w:szCs w:val="26"/>
        </w:rPr>
        <w:t xml:space="preserve">Activity Diagrams are used to illustrate the flow of control in a system and refer to the steps involved in the execution of a use case. We can depict both sequential processing and concurrent processing of activities using an activity diagram </w:t>
      </w:r>
      <w:proofErr w:type="spellStart"/>
      <w:r w:rsidRPr="00EA1053">
        <w:rPr>
          <w:sz w:val="26"/>
          <w:szCs w:val="26"/>
        </w:rPr>
        <w:t>ie</w:t>
      </w:r>
      <w:proofErr w:type="spellEnd"/>
      <w:r w:rsidRPr="00EA1053">
        <w:rPr>
          <w:sz w:val="26"/>
          <w:szCs w:val="26"/>
        </w:rPr>
        <w:t xml:space="preserve"> an activity diagram focuses on the condition of flow and the sequence in which it happens.</w:t>
      </w:r>
    </w:p>
    <w:p w14:paraId="2599BEAB" w14:textId="7AB5A3E7" w:rsidR="00EA1053" w:rsidRPr="00EA1053" w:rsidRDefault="00EA1053" w:rsidP="00EA1053">
      <w:pPr>
        <w:pStyle w:val="oancuaDanhsach"/>
        <w:numPr>
          <w:ilvl w:val="0"/>
          <w:numId w:val="47"/>
        </w:numPr>
        <w:spacing w:after="160" w:line="360" w:lineRule="auto"/>
        <w:jc w:val="both"/>
        <w:rPr>
          <w:sz w:val="26"/>
          <w:szCs w:val="26"/>
        </w:rPr>
      </w:pPr>
      <w:r w:rsidRPr="00EA1053">
        <w:rPr>
          <w:sz w:val="26"/>
          <w:szCs w:val="26"/>
        </w:rPr>
        <w:t>We describe what causes a particular event using an activity diagram.</w:t>
      </w:r>
    </w:p>
    <w:p w14:paraId="16347D6A" w14:textId="18E0F367" w:rsidR="00EA1053" w:rsidRPr="00EA1053" w:rsidRDefault="00EA1053" w:rsidP="00EA1053">
      <w:pPr>
        <w:pStyle w:val="oancuaDanhsach"/>
        <w:numPr>
          <w:ilvl w:val="0"/>
          <w:numId w:val="47"/>
        </w:numPr>
        <w:spacing w:after="160" w:line="360" w:lineRule="auto"/>
        <w:jc w:val="both"/>
        <w:rPr>
          <w:sz w:val="26"/>
          <w:szCs w:val="26"/>
        </w:rPr>
      </w:pPr>
      <w:r w:rsidRPr="00EA1053">
        <w:rPr>
          <w:sz w:val="26"/>
          <w:szCs w:val="26"/>
        </w:rPr>
        <w:t>An activity diagram portrays the control flow from a start point to a finish point showing the various decision paths that exist while the activity is being executed.</w:t>
      </w:r>
    </w:p>
    <w:p w14:paraId="582C9592" w14:textId="514A9631" w:rsidR="005738A8" w:rsidRDefault="00EA1053" w:rsidP="005738A8">
      <w:pPr>
        <w:pStyle w:val="oancuaDanhsach"/>
        <w:numPr>
          <w:ilvl w:val="0"/>
          <w:numId w:val="47"/>
        </w:numPr>
        <w:spacing w:after="160" w:line="360" w:lineRule="auto"/>
        <w:jc w:val="both"/>
        <w:rPr>
          <w:sz w:val="26"/>
          <w:szCs w:val="26"/>
        </w:rPr>
      </w:pPr>
      <w:r w:rsidRPr="00EA1053">
        <w:rPr>
          <w:sz w:val="26"/>
          <w:szCs w:val="26"/>
        </w:rPr>
        <w:t xml:space="preserve">They are used in business and process modeling where their primary use is to depict the dynamic aspects of a system. </w:t>
      </w:r>
      <w:r w:rsidR="0077185B" w:rsidRPr="00EA1053">
        <w:rPr>
          <w:sz w:val="26"/>
          <w:szCs w:val="26"/>
        </w:rPr>
        <w:t>Sequence Diagrams</w:t>
      </w:r>
      <w:r>
        <w:rPr>
          <w:sz w:val="26"/>
          <w:szCs w:val="26"/>
        </w:rPr>
        <w:t xml:space="preserve"> [9]</w:t>
      </w:r>
    </w:p>
    <w:p w14:paraId="3BBB673C" w14:textId="77777777" w:rsidR="005738A8" w:rsidRPr="005738A8" w:rsidRDefault="005738A8" w:rsidP="005738A8">
      <w:pPr>
        <w:spacing w:after="160" w:line="360" w:lineRule="auto"/>
        <w:jc w:val="both"/>
        <w:rPr>
          <w:sz w:val="26"/>
          <w:szCs w:val="26"/>
        </w:rPr>
      </w:pPr>
    </w:p>
    <w:p w14:paraId="07B3D898" w14:textId="5FC528C5" w:rsidR="005738A8" w:rsidRPr="005738A8" w:rsidRDefault="005738A8" w:rsidP="00DD11CA">
      <w:pPr>
        <w:spacing w:after="160" w:line="360" w:lineRule="auto"/>
        <w:ind w:left="360" w:firstLine="720"/>
        <w:jc w:val="both"/>
        <w:rPr>
          <w:sz w:val="26"/>
          <w:szCs w:val="26"/>
        </w:rPr>
      </w:pPr>
      <w:r w:rsidRPr="005738A8">
        <w:rPr>
          <w:sz w:val="26"/>
          <w:szCs w:val="26"/>
        </w:rPr>
        <w:t>Activity diagrams present a number of benefits to users. Consider creating an</w:t>
      </w:r>
      <w:r w:rsidR="00DD11CA">
        <w:rPr>
          <w:sz w:val="26"/>
          <w:szCs w:val="26"/>
        </w:rPr>
        <w:t xml:space="preserve"> </w:t>
      </w:r>
      <w:r w:rsidRPr="005738A8">
        <w:rPr>
          <w:sz w:val="26"/>
          <w:szCs w:val="26"/>
        </w:rPr>
        <w:t>activity diagram to:</w:t>
      </w:r>
    </w:p>
    <w:p w14:paraId="36B95DFE" w14:textId="227F0ACF" w:rsidR="005738A8" w:rsidRPr="005738A8" w:rsidRDefault="005738A8" w:rsidP="005738A8">
      <w:pPr>
        <w:pStyle w:val="oancuaDanhsach"/>
        <w:numPr>
          <w:ilvl w:val="0"/>
          <w:numId w:val="47"/>
        </w:numPr>
        <w:spacing w:after="160" w:line="360" w:lineRule="auto"/>
        <w:jc w:val="both"/>
        <w:rPr>
          <w:sz w:val="26"/>
          <w:szCs w:val="26"/>
        </w:rPr>
      </w:pPr>
      <w:r w:rsidRPr="005738A8">
        <w:rPr>
          <w:sz w:val="26"/>
          <w:szCs w:val="26"/>
        </w:rPr>
        <w:t>Demonstrate the logic of an algorithm.</w:t>
      </w:r>
    </w:p>
    <w:p w14:paraId="3C04194C" w14:textId="31D1336A" w:rsidR="005738A8" w:rsidRPr="005738A8" w:rsidRDefault="005738A8" w:rsidP="005738A8">
      <w:pPr>
        <w:pStyle w:val="oancuaDanhsach"/>
        <w:numPr>
          <w:ilvl w:val="0"/>
          <w:numId w:val="47"/>
        </w:numPr>
        <w:spacing w:after="160" w:line="360" w:lineRule="auto"/>
        <w:jc w:val="both"/>
        <w:rPr>
          <w:sz w:val="26"/>
          <w:szCs w:val="26"/>
        </w:rPr>
      </w:pPr>
      <w:r w:rsidRPr="005738A8">
        <w:rPr>
          <w:sz w:val="26"/>
          <w:szCs w:val="26"/>
        </w:rPr>
        <w:t>Describe the steps performed in a UML use case.</w:t>
      </w:r>
    </w:p>
    <w:p w14:paraId="5A5052B2" w14:textId="4225F483" w:rsidR="005738A8" w:rsidRPr="005738A8" w:rsidRDefault="005738A8" w:rsidP="005738A8">
      <w:pPr>
        <w:pStyle w:val="oancuaDanhsach"/>
        <w:numPr>
          <w:ilvl w:val="0"/>
          <w:numId w:val="47"/>
        </w:numPr>
        <w:spacing w:after="160" w:line="360" w:lineRule="auto"/>
        <w:jc w:val="both"/>
        <w:rPr>
          <w:sz w:val="26"/>
          <w:szCs w:val="26"/>
        </w:rPr>
      </w:pPr>
      <w:r w:rsidRPr="005738A8">
        <w:rPr>
          <w:sz w:val="26"/>
          <w:szCs w:val="26"/>
        </w:rPr>
        <w:t>Illustrate a business process or workflow between users and the system.</w:t>
      </w:r>
    </w:p>
    <w:p w14:paraId="39C678DD" w14:textId="15BEB2AF" w:rsidR="005738A8" w:rsidRPr="005738A8" w:rsidRDefault="005738A8" w:rsidP="005738A8">
      <w:pPr>
        <w:pStyle w:val="oancuaDanhsach"/>
        <w:numPr>
          <w:ilvl w:val="0"/>
          <w:numId w:val="47"/>
        </w:numPr>
        <w:spacing w:after="160" w:line="360" w:lineRule="auto"/>
        <w:jc w:val="both"/>
        <w:rPr>
          <w:sz w:val="26"/>
          <w:szCs w:val="26"/>
        </w:rPr>
      </w:pPr>
      <w:r w:rsidRPr="005738A8">
        <w:rPr>
          <w:sz w:val="26"/>
          <w:szCs w:val="26"/>
        </w:rPr>
        <w:t>Simplify and improve any process by clarifying complicated use cases.</w:t>
      </w:r>
    </w:p>
    <w:p w14:paraId="41E077CA" w14:textId="138B8712" w:rsidR="005738A8" w:rsidRDefault="005738A8" w:rsidP="005738A8">
      <w:pPr>
        <w:pStyle w:val="oancuaDanhsach"/>
        <w:numPr>
          <w:ilvl w:val="0"/>
          <w:numId w:val="47"/>
        </w:numPr>
        <w:spacing w:after="160" w:line="360" w:lineRule="auto"/>
        <w:jc w:val="both"/>
        <w:rPr>
          <w:sz w:val="26"/>
          <w:szCs w:val="26"/>
        </w:rPr>
      </w:pPr>
      <w:r w:rsidRPr="005738A8">
        <w:rPr>
          <w:sz w:val="26"/>
          <w:szCs w:val="26"/>
        </w:rPr>
        <w:t>Model software architecture elements, such as method, function, and operation.</w:t>
      </w:r>
      <w:r w:rsidR="00253895">
        <w:rPr>
          <w:sz w:val="26"/>
          <w:szCs w:val="26"/>
        </w:rPr>
        <w:t xml:space="preserve"> [10]</w:t>
      </w:r>
    </w:p>
    <w:p w14:paraId="65A1D85D" w14:textId="77777777" w:rsidR="00DD11CA" w:rsidRPr="00DD11CA" w:rsidRDefault="00DD11CA" w:rsidP="00DD11CA">
      <w:pPr>
        <w:spacing w:after="160" w:line="360" w:lineRule="auto"/>
        <w:jc w:val="both"/>
        <w:rPr>
          <w:sz w:val="26"/>
          <w:szCs w:val="26"/>
        </w:rPr>
      </w:pPr>
      <w:r w:rsidRPr="00DD11CA">
        <w:rPr>
          <w:sz w:val="26"/>
          <w:szCs w:val="26"/>
        </w:rPr>
        <w:t>Before you begin making an activity diagram, you should first understand its makeup. Some of the most common components of an activity diagram include:</w:t>
      </w:r>
    </w:p>
    <w:p w14:paraId="63E367E0" w14:textId="18042A4C" w:rsidR="00DD11CA" w:rsidRPr="00DD11CA" w:rsidRDefault="00DD11CA" w:rsidP="00DD11CA">
      <w:pPr>
        <w:pStyle w:val="oancuaDanhsach"/>
        <w:numPr>
          <w:ilvl w:val="0"/>
          <w:numId w:val="47"/>
        </w:numPr>
        <w:spacing w:after="160" w:line="360" w:lineRule="auto"/>
        <w:jc w:val="both"/>
        <w:rPr>
          <w:sz w:val="26"/>
          <w:szCs w:val="26"/>
        </w:rPr>
      </w:pPr>
      <w:r w:rsidRPr="00DD11CA">
        <w:rPr>
          <w:sz w:val="26"/>
          <w:szCs w:val="26"/>
        </w:rPr>
        <w:t xml:space="preserve">Action: A step in the activity wherein the users or software perform a given task. In </w:t>
      </w:r>
      <w:proofErr w:type="spellStart"/>
      <w:r w:rsidRPr="00DD11CA">
        <w:rPr>
          <w:sz w:val="26"/>
          <w:szCs w:val="26"/>
        </w:rPr>
        <w:t>Lucidchart</w:t>
      </w:r>
      <w:proofErr w:type="spellEnd"/>
      <w:r w:rsidRPr="00DD11CA">
        <w:rPr>
          <w:sz w:val="26"/>
          <w:szCs w:val="26"/>
        </w:rPr>
        <w:t>, actions are symbolized with round-edged rectangles.</w:t>
      </w:r>
    </w:p>
    <w:p w14:paraId="08C6C984" w14:textId="0FF9B4B9" w:rsidR="00DD11CA" w:rsidRPr="00DD11CA" w:rsidRDefault="00DD11CA" w:rsidP="00DD11CA">
      <w:pPr>
        <w:pStyle w:val="oancuaDanhsach"/>
        <w:numPr>
          <w:ilvl w:val="0"/>
          <w:numId w:val="47"/>
        </w:numPr>
        <w:spacing w:after="160" w:line="360" w:lineRule="auto"/>
        <w:jc w:val="both"/>
        <w:rPr>
          <w:sz w:val="26"/>
          <w:szCs w:val="26"/>
        </w:rPr>
      </w:pPr>
      <w:r w:rsidRPr="00DD11CA">
        <w:rPr>
          <w:sz w:val="26"/>
          <w:szCs w:val="26"/>
        </w:rPr>
        <w:t>Decision node: A conditional branch in the flow that is represented by a diamond. It includes a single input and two or more outputs.</w:t>
      </w:r>
    </w:p>
    <w:p w14:paraId="3E239C35" w14:textId="77777777" w:rsidR="00DD11CA" w:rsidRDefault="00DD11CA" w:rsidP="00DD11CA">
      <w:pPr>
        <w:pStyle w:val="oancuaDanhsach"/>
        <w:numPr>
          <w:ilvl w:val="0"/>
          <w:numId w:val="47"/>
        </w:numPr>
        <w:spacing w:after="160" w:line="360" w:lineRule="auto"/>
        <w:jc w:val="both"/>
        <w:rPr>
          <w:sz w:val="26"/>
          <w:szCs w:val="26"/>
        </w:rPr>
      </w:pPr>
      <w:r w:rsidRPr="00DD11CA">
        <w:rPr>
          <w:sz w:val="26"/>
          <w:szCs w:val="26"/>
        </w:rPr>
        <w:t>Control flows: Another name for the connectors that show the flow between steps in the diagram.</w:t>
      </w:r>
    </w:p>
    <w:p w14:paraId="092106EF" w14:textId="7D88E06B" w:rsidR="00DD11CA" w:rsidRPr="00DD11CA" w:rsidRDefault="00DD11CA" w:rsidP="00DD11CA">
      <w:pPr>
        <w:pStyle w:val="oancuaDanhsach"/>
        <w:numPr>
          <w:ilvl w:val="0"/>
          <w:numId w:val="47"/>
        </w:numPr>
        <w:spacing w:after="160" w:line="360" w:lineRule="auto"/>
        <w:jc w:val="both"/>
        <w:rPr>
          <w:sz w:val="26"/>
          <w:szCs w:val="26"/>
        </w:rPr>
      </w:pPr>
      <w:r w:rsidRPr="00DD11CA">
        <w:rPr>
          <w:sz w:val="26"/>
          <w:szCs w:val="26"/>
        </w:rPr>
        <w:lastRenderedPageBreak/>
        <w:t>Start node: Symbolizes the beginning of the activity. The start node is represented by a black circle.</w:t>
      </w:r>
    </w:p>
    <w:p w14:paraId="1F38689E" w14:textId="202BF578" w:rsidR="00DD11CA" w:rsidRPr="00DD11CA" w:rsidRDefault="00DD11CA" w:rsidP="00DD11CA">
      <w:pPr>
        <w:pStyle w:val="oancuaDanhsach"/>
        <w:numPr>
          <w:ilvl w:val="0"/>
          <w:numId w:val="47"/>
        </w:numPr>
        <w:spacing w:after="160" w:line="360" w:lineRule="auto"/>
        <w:jc w:val="both"/>
        <w:rPr>
          <w:sz w:val="26"/>
          <w:szCs w:val="26"/>
        </w:rPr>
      </w:pPr>
      <w:r w:rsidRPr="00DD11CA">
        <w:rPr>
          <w:sz w:val="26"/>
          <w:szCs w:val="26"/>
        </w:rPr>
        <w:t>End node: Represents the final step in the activity. The end node is represented by an outlined black circle.</w:t>
      </w:r>
      <w:r>
        <w:rPr>
          <w:sz w:val="26"/>
          <w:szCs w:val="26"/>
        </w:rPr>
        <w:t xml:space="preserve"> [10]</w:t>
      </w:r>
    </w:p>
    <w:p w14:paraId="12AC0776" w14:textId="77777777" w:rsidR="00973C41" w:rsidRDefault="00973C41" w:rsidP="00DD11CA">
      <w:pPr>
        <w:spacing w:after="160" w:line="360" w:lineRule="auto"/>
        <w:ind w:left="720"/>
        <w:jc w:val="both"/>
        <w:rPr>
          <w:sz w:val="26"/>
          <w:szCs w:val="26"/>
        </w:rPr>
      </w:pPr>
    </w:p>
    <w:p w14:paraId="5D8CBC60" w14:textId="47FBC2C2" w:rsidR="00973C41" w:rsidRPr="004B3F27" w:rsidRDefault="00973C41" w:rsidP="00A27B50">
      <w:pPr>
        <w:pStyle w:val="oancuaDanhsach"/>
        <w:numPr>
          <w:ilvl w:val="0"/>
          <w:numId w:val="24"/>
        </w:numPr>
        <w:spacing w:after="160" w:line="360" w:lineRule="auto"/>
        <w:jc w:val="both"/>
        <w:outlineLvl w:val="2"/>
        <w:rPr>
          <w:b/>
          <w:bCs/>
          <w:sz w:val="26"/>
          <w:szCs w:val="26"/>
          <w:u w:val="single"/>
        </w:rPr>
      </w:pPr>
      <w:bookmarkStart w:id="68" w:name="_Toc168082946"/>
      <w:r w:rsidRPr="004B3F27">
        <w:rPr>
          <w:b/>
          <w:bCs/>
          <w:sz w:val="26"/>
          <w:szCs w:val="26"/>
          <w:u w:val="single"/>
        </w:rPr>
        <w:t>Sequence Diagram</w:t>
      </w:r>
      <w:bookmarkEnd w:id="68"/>
    </w:p>
    <w:p w14:paraId="520A9110" w14:textId="513E1CF5" w:rsidR="00973C41" w:rsidRDefault="001458C1" w:rsidP="001458C1">
      <w:pPr>
        <w:spacing w:after="160" w:line="360" w:lineRule="auto"/>
        <w:ind w:firstLine="720"/>
        <w:jc w:val="both"/>
        <w:rPr>
          <w:sz w:val="26"/>
          <w:szCs w:val="26"/>
        </w:rPr>
      </w:pPr>
      <w:r w:rsidRPr="001458C1">
        <w:rPr>
          <w:sz w:val="26"/>
          <w:szCs w:val="26"/>
        </w:rPr>
        <w:t>UML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r>
        <w:rPr>
          <w:sz w:val="26"/>
          <w:szCs w:val="26"/>
        </w:rPr>
        <w:t xml:space="preserve"> [11]</w:t>
      </w:r>
    </w:p>
    <w:p w14:paraId="65855077" w14:textId="1E7DD204" w:rsidR="001458C1" w:rsidRPr="00F27897" w:rsidRDefault="001458C1" w:rsidP="001458C1">
      <w:pPr>
        <w:spacing w:after="160" w:line="360" w:lineRule="auto"/>
        <w:ind w:firstLine="720"/>
        <w:jc w:val="both"/>
        <w:rPr>
          <w:b/>
          <w:bCs/>
          <w:sz w:val="26"/>
          <w:szCs w:val="26"/>
        </w:rPr>
      </w:pPr>
      <w:r w:rsidRPr="00F27897">
        <w:rPr>
          <w:b/>
          <w:bCs/>
          <w:sz w:val="26"/>
          <w:szCs w:val="26"/>
        </w:rPr>
        <w:t>Sequence Diagrams captures:</w:t>
      </w:r>
    </w:p>
    <w:p w14:paraId="466CD972" w14:textId="77777777" w:rsidR="001458C1" w:rsidRPr="001458C1" w:rsidRDefault="001458C1" w:rsidP="001458C1">
      <w:pPr>
        <w:spacing w:after="160" w:line="360" w:lineRule="auto"/>
        <w:ind w:firstLine="720"/>
        <w:jc w:val="both"/>
        <w:rPr>
          <w:sz w:val="26"/>
          <w:szCs w:val="26"/>
        </w:rPr>
      </w:pPr>
      <w:r w:rsidRPr="001458C1">
        <w:rPr>
          <w:sz w:val="26"/>
          <w:szCs w:val="26"/>
        </w:rPr>
        <w:t>the interaction that takes place in a collaboration that either realizes a use case or an operation (instance diagrams or generic diagrams)</w:t>
      </w:r>
    </w:p>
    <w:p w14:paraId="6026C5CB" w14:textId="7FF8911E" w:rsidR="001458C1" w:rsidRDefault="001458C1" w:rsidP="001458C1">
      <w:pPr>
        <w:spacing w:after="160" w:line="360" w:lineRule="auto"/>
        <w:ind w:firstLine="720"/>
        <w:jc w:val="both"/>
        <w:rPr>
          <w:sz w:val="26"/>
          <w:szCs w:val="26"/>
        </w:rPr>
      </w:pPr>
      <w:r w:rsidRPr="001458C1">
        <w:rPr>
          <w:sz w:val="26"/>
          <w:szCs w:val="26"/>
        </w:rPr>
        <w:t>high-level interactions between user of the system and the system, between the system and other systems, or between subsystems (sometimes known as system sequence diagrams)</w:t>
      </w:r>
      <w:r>
        <w:rPr>
          <w:sz w:val="26"/>
          <w:szCs w:val="26"/>
        </w:rPr>
        <w:t>. [11]</w:t>
      </w:r>
    </w:p>
    <w:p w14:paraId="31F80A05" w14:textId="77777777" w:rsidR="00E46284" w:rsidRPr="00F27897" w:rsidRDefault="00E46284" w:rsidP="00E46284">
      <w:pPr>
        <w:spacing w:after="160" w:line="360" w:lineRule="auto"/>
        <w:ind w:firstLine="720"/>
        <w:jc w:val="both"/>
        <w:rPr>
          <w:b/>
          <w:bCs/>
          <w:sz w:val="26"/>
          <w:szCs w:val="26"/>
        </w:rPr>
      </w:pPr>
      <w:r w:rsidRPr="00F27897">
        <w:rPr>
          <w:b/>
          <w:bCs/>
          <w:sz w:val="26"/>
          <w:szCs w:val="26"/>
        </w:rPr>
        <w:t>Purpose of Sequence Diagram</w:t>
      </w:r>
    </w:p>
    <w:p w14:paraId="13A53DAE" w14:textId="2E3A026B" w:rsidR="00E46284" w:rsidRPr="00E46284" w:rsidRDefault="00E46284" w:rsidP="00E46284">
      <w:pPr>
        <w:pStyle w:val="oancuaDanhsach"/>
        <w:numPr>
          <w:ilvl w:val="0"/>
          <w:numId w:val="47"/>
        </w:numPr>
        <w:spacing w:after="160" w:line="360" w:lineRule="auto"/>
        <w:jc w:val="both"/>
        <w:rPr>
          <w:sz w:val="26"/>
          <w:szCs w:val="26"/>
        </w:rPr>
      </w:pPr>
      <w:r w:rsidRPr="00E46284">
        <w:rPr>
          <w:sz w:val="26"/>
          <w:szCs w:val="26"/>
        </w:rPr>
        <w:t>Model high-level interaction between active objects in a system</w:t>
      </w:r>
      <w:r>
        <w:rPr>
          <w:sz w:val="26"/>
          <w:szCs w:val="26"/>
        </w:rPr>
        <w:t>.</w:t>
      </w:r>
    </w:p>
    <w:p w14:paraId="453C0A36" w14:textId="027B7D3F" w:rsidR="00E46284" w:rsidRPr="00E46284" w:rsidRDefault="00E46284" w:rsidP="00E46284">
      <w:pPr>
        <w:pStyle w:val="oancuaDanhsach"/>
        <w:numPr>
          <w:ilvl w:val="0"/>
          <w:numId w:val="47"/>
        </w:numPr>
        <w:spacing w:after="160" w:line="360" w:lineRule="auto"/>
        <w:jc w:val="both"/>
        <w:rPr>
          <w:sz w:val="26"/>
          <w:szCs w:val="26"/>
        </w:rPr>
      </w:pPr>
      <w:r w:rsidRPr="00E46284">
        <w:rPr>
          <w:sz w:val="26"/>
          <w:szCs w:val="26"/>
        </w:rPr>
        <w:t>Model the interaction between object instances within a collaboration that realizes a use case</w:t>
      </w:r>
      <w:r>
        <w:rPr>
          <w:sz w:val="26"/>
          <w:szCs w:val="26"/>
        </w:rPr>
        <w:t>.</w:t>
      </w:r>
    </w:p>
    <w:p w14:paraId="2B6096D4" w14:textId="3DD3FCFF" w:rsidR="00E46284" w:rsidRPr="00E46284" w:rsidRDefault="00E46284" w:rsidP="00E46284">
      <w:pPr>
        <w:pStyle w:val="oancuaDanhsach"/>
        <w:numPr>
          <w:ilvl w:val="0"/>
          <w:numId w:val="47"/>
        </w:numPr>
        <w:spacing w:after="160" w:line="360" w:lineRule="auto"/>
        <w:jc w:val="both"/>
        <w:rPr>
          <w:sz w:val="26"/>
          <w:szCs w:val="26"/>
        </w:rPr>
      </w:pPr>
      <w:r w:rsidRPr="00E46284">
        <w:rPr>
          <w:sz w:val="26"/>
          <w:szCs w:val="26"/>
        </w:rPr>
        <w:t>Model the interaction between objects within a collaboration that realizes an operation</w:t>
      </w:r>
      <w:r>
        <w:rPr>
          <w:sz w:val="26"/>
          <w:szCs w:val="26"/>
        </w:rPr>
        <w:t>.</w:t>
      </w:r>
    </w:p>
    <w:p w14:paraId="2DA62DE7" w14:textId="03072AC2" w:rsidR="00E46284" w:rsidRDefault="00E46284" w:rsidP="00E46284">
      <w:pPr>
        <w:pStyle w:val="oancuaDanhsach"/>
        <w:numPr>
          <w:ilvl w:val="0"/>
          <w:numId w:val="47"/>
        </w:numPr>
        <w:spacing w:after="160" w:line="360" w:lineRule="auto"/>
        <w:jc w:val="both"/>
        <w:rPr>
          <w:sz w:val="26"/>
          <w:szCs w:val="26"/>
        </w:rPr>
      </w:pPr>
      <w:r w:rsidRPr="00E46284">
        <w:rPr>
          <w:sz w:val="26"/>
          <w:szCs w:val="26"/>
        </w:rPr>
        <w:t>Either model generic interactions (showing all possible paths through the interaction) or specific instances of a interaction (showing just one path through the interaction)</w:t>
      </w:r>
      <w:r>
        <w:rPr>
          <w:sz w:val="26"/>
          <w:szCs w:val="26"/>
        </w:rPr>
        <w:t>.</w:t>
      </w:r>
      <w:r w:rsidR="00F27897">
        <w:rPr>
          <w:sz w:val="26"/>
          <w:szCs w:val="26"/>
        </w:rPr>
        <w:t xml:space="preserve"> [11]</w:t>
      </w:r>
    </w:p>
    <w:p w14:paraId="4683CF8C" w14:textId="77777777" w:rsidR="00F27897" w:rsidRDefault="00F27897" w:rsidP="00F27897">
      <w:pPr>
        <w:spacing w:after="160" w:line="360" w:lineRule="auto"/>
        <w:jc w:val="both"/>
        <w:rPr>
          <w:sz w:val="26"/>
          <w:szCs w:val="26"/>
        </w:rPr>
      </w:pPr>
    </w:p>
    <w:p w14:paraId="42D301D6" w14:textId="77777777" w:rsidR="00F27897" w:rsidRPr="00F27897" w:rsidRDefault="00F27897" w:rsidP="00F27897">
      <w:pPr>
        <w:spacing w:after="160" w:line="360" w:lineRule="auto"/>
        <w:jc w:val="both"/>
        <w:rPr>
          <w:sz w:val="26"/>
          <w:szCs w:val="26"/>
        </w:rPr>
      </w:pPr>
    </w:p>
    <w:p w14:paraId="43FD0FB4" w14:textId="77777777" w:rsidR="00F27897" w:rsidRPr="00F27897" w:rsidRDefault="00F27897" w:rsidP="00F27897">
      <w:pPr>
        <w:spacing w:after="160" w:line="360" w:lineRule="auto"/>
        <w:jc w:val="both"/>
        <w:rPr>
          <w:b/>
          <w:bCs/>
          <w:sz w:val="26"/>
          <w:szCs w:val="26"/>
        </w:rPr>
      </w:pPr>
      <w:r w:rsidRPr="00F27897">
        <w:rPr>
          <w:b/>
          <w:bCs/>
          <w:sz w:val="26"/>
          <w:szCs w:val="26"/>
        </w:rPr>
        <w:lastRenderedPageBreak/>
        <w:t>Sequence Diagrams at a Glance</w:t>
      </w:r>
    </w:p>
    <w:p w14:paraId="4833254B" w14:textId="33FA5253" w:rsidR="00F27897" w:rsidRPr="00F27897" w:rsidRDefault="00F27897" w:rsidP="00F27897">
      <w:pPr>
        <w:spacing w:after="160" w:line="360" w:lineRule="auto"/>
        <w:jc w:val="both"/>
        <w:rPr>
          <w:sz w:val="26"/>
          <w:szCs w:val="26"/>
        </w:rPr>
      </w:pPr>
      <w:r w:rsidRPr="00F27897">
        <w:rPr>
          <w:sz w:val="26"/>
          <w:szCs w:val="26"/>
        </w:rPr>
        <w:t>Sequence Diagrams show elements as they interact over time and they are organized according to object (horizontally) and time (vertically):</w:t>
      </w:r>
    </w:p>
    <w:p w14:paraId="6D2A76D9" w14:textId="77777777" w:rsidR="00F27897" w:rsidRPr="00F27897" w:rsidRDefault="00F27897" w:rsidP="00F27897">
      <w:pPr>
        <w:spacing w:after="160" w:line="360" w:lineRule="auto"/>
        <w:jc w:val="both"/>
        <w:rPr>
          <w:b/>
          <w:bCs/>
          <w:sz w:val="26"/>
          <w:szCs w:val="26"/>
        </w:rPr>
      </w:pPr>
      <w:r w:rsidRPr="00F27897">
        <w:rPr>
          <w:b/>
          <w:bCs/>
          <w:sz w:val="26"/>
          <w:szCs w:val="26"/>
        </w:rPr>
        <w:t>Object Dimension</w:t>
      </w:r>
    </w:p>
    <w:p w14:paraId="55D8814B" w14:textId="75AAE175" w:rsidR="00F27897" w:rsidRPr="00F27897" w:rsidRDefault="00F27897" w:rsidP="00F27897">
      <w:pPr>
        <w:spacing w:after="160" w:line="360" w:lineRule="auto"/>
        <w:jc w:val="both"/>
        <w:rPr>
          <w:sz w:val="26"/>
          <w:szCs w:val="26"/>
        </w:rPr>
      </w:pPr>
      <w:r w:rsidRPr="00F27897">
        <w:rPr>
          <w:sz w:val="26"/>
          <w:szCs w:val="26"/>
        </w:rPr>
        <w:t>The horizontal axis shows the elements that are involved in the interaction</w:t>
      </w:r>
      <w:r>
        <w:rPr>
          <w:sz w:val="26"/>
          <w:szCs w:val="26"/>
        </w:rPr>
        <w:t xml:space="preserve">. </w:t>
      </w:r>
      <w:r w:rsidRPr="00F27897">
        <w:rPr>
          <w:sz w:val="26"/>
          <w:szCs w:val="26"/>
        </w:rPr>
        <w:t>Conventionally, the objects involved in the operation are listed from left to right according to when they take part in the message sequence. However, the elements on the horizontal axis may appear in any order</w:t>
      </w:r>
      <w:r>
        <w:rPr>
          <w:sz w:val="26"/>
          <w:szCs w:val="26"/>
        </w:rPr>
        <w:t>.</w:t>
      </w:r>
    </w:p>
    <w:p w14:paraId="6DE50564" w14:textId="77777777" w:rsidR="00F27897" w:rsidRPr="00F27897" w:rsidRDefault="00F27897" w:rsidP="00F27897">
      <w:pPr>
        <w:spacing w:after="160" w:line="360" w:lineRule="auto"/>
        <w:jc w:val="both"/>
        <w:rPr>
          <w:b/>
          <w:bCs/>
          <w:sz w:val="26"/>
          <w:szCs w:val="26"/>
        </w:rPr>
      </w:pPr>
      <w:r w:rsidRPr="00F27897">
        <w:rPr>
          <w:b/>
          <w:bCs/>
          <w:sz w:val="26"/>
          <w:szCs w:val="26"/>
        </w:rPr>
        <w:t>Time Dimension</w:t>
      </w:r>
    </w:p>
    <w:p w14:paraId="1A09A000" w14:textId="78642190" w:rsidR="00F27897" w:rsidRPr="00F27897" w:rsidRDefault="00F27897" w:rsidP="00F27897">
      <w:pPr>
        <w:spacing w:after="160" w:line="360" w:lineRule="auto"/>
        <w:jc w:val="both"/>
        <w:rPr>
          <w:sz w:val="26"/>
          <w:szCs w:val="26"/>
        </w:rPr>
      </w:pPr>
      <w:r w:rsidRPr="00F27897">
        <w:rPr>
          <w:sz w:val="26"/>
          <w:szCs w:val="26"/>
        </w:rPr>
        <w:t>The vertical axis represents time proceedings (or progressing) down the page.</w:t>
      </w:r>
      <w:r w:rsidR="00257D88">
        <w:rPr>
          <w:sz w:val="26"/>
          <w:szCs w:val="26"/>
        </w:rPr>
        <w:t xml:space="preserve"> [11]</w:t>
      </w:r>
    </w:p>
    <w:p w14:paraId="719F321B" w14:textId="15E63887" w:rsidR="000F6C5A" w:rsidRPr="001A651A" w:rsidRDefault="007200EE" w:rsidP="00AD4207">
      <w:pPr>
        <w:pStyle w:val="oancuaDanhsach"/>
        <w:numPr>
          <w:ilvl w:val="0"/>
          <w:numId w:val="16"/>
        </w:numPr>
        <w:spacing w:after="160" w:line="360" w:lineRule="auto"/>
        <w:jc w:val="both"/>
        <w:outlineLvl w:val="1"/>
        <w:rPr>
          <w:b/>
          <w:bCs/>
          <w:color w:val="000000" w:themeColor="text1"/>
          <w:sz w:val="28"/>
          <w:szCs w:val="28"/>
        </w:rPr>
      </w:pPr>
      <w:r>
        <w:rPr>
          <w:b/>
          <w:bCs/>
          <w:color w:val="000000" w:themeColor="text1"/>
          <w:sz w:val="28"/>
          <w:szCs w:val="28"/>
        </w:rPr>
        <w:br w:type="page"/>
      </w:r>
      <w:bookmarkStart w:id="69" w:name="_Toc155314567"/>
      <w:bookmarkStart w:id="70" w:name="_Toc168082947"/>
      <w:r w:rsidR="000F6C5A" w:rsidRPr="00300A45">
        <w:rPr>
          <w:b/>
          <w:bCs/>
          <w:color w:val="000000" w:themeColor="text1"/>
          <w:sz w:val="28"/>
          <w:szCs w:val="28"/>
        </w:rPr>
        <w:lastRenderedPageBreak/>
        <w:t>Front-end</w:t>
      </w:r>
      <w:r w:rsidR="000F6C5A">
        <w:rPr>
          <w:b/>
          <w:bCs/>
          <w:color w:val="000000" w:themeColor="text1"/>
          <w:sz w:val="28"/>
          <w:szCs w:val="28"/>
        </w:rPr>
        <w:t xml:space="preserve"> part</w:t>
      </w:r>
      <w:bookmarkEnd w:id="69"/>
      <w:bookmarkEnd w:id="70"/>
    </w:p>
    <w:p w14:paraId="6BB30D6B" w14:textId="7F29AB73" w:rsidR="00B80F92" w:rsidRPr="00247E8C" w:rsidRDefault="00B80F92">
      <w:pPr>
        <w:spacing w:after="160" w:line="360" w:lineRule="auto"/>
        <w:jc w:val="both"/>
        <w:rPr>
          <w:sz w:val="26"/>
          <w:szCs w:val="26"/>
        </w:rPr>
      </w:pPr>
      <w:r w:rsidRPr="0018361A">
        <w:rPr>
          <w:b/>
          <w:bCs/>
          <w:color w:val="FF0000"/>
          <w:sz w:val="32"/>
          <w:szCs w:val="32"/>
        </w:rPr>
        <w:tab/>
      </w:r>
      <w:r w:rsidRPr="00247E8C">
        <w:rPr>
          <w:sz w:val="26"/>
          <w:szCs w:val="26"/>
        </w:rPr>
        <w:t>Let’s go deeper in</w:t>
      </w:r>
      <w:r w:rsidR="002E144A">
        <w:rPr>
          <w:sz w:val="26"/>
          <w:szCs w:val="26"/>
        </w:rPr>
        <w:t>to</w:t>
      </w:r>
      <w:r w:rsidRPr="00247E8C">
        <w:rPr>
          <w:sz w:val="26"/>
          <w:szCs w:val="26"/>
        </w:rPr>
        <w:t xml:space="preserve"> what</w:t>
      </w:r>
      <w:r w:rsidR="002E144A">
        <w:rPr>
          <w:sz w:val="26"/>
          <w:szCs w:val="26"/>
        </w:rPr>
        <w:t xml:space="preserve"> is</w:t>
      </w:r>
      <w:r w:rsidRPr="00247E8C">
        <w:rPr>
          <w:sz w:val="26"/>
          <w:szCs w:val="26"/>
        </w:rPr>
        <w:t xml:space="preserve"> called a Front-end of a website, and what</w:t>
      </w:r>
      <w:r w:rsidR="002E144A">
        <w:rPr>
          <w:sz w:val="26"/>
          <w:szCs w:val="26"/>
        </w:rPr>
        <w:t xml:space="preserve"> are the</w:t>
      </w:r>
      <w:r w:rsidRPr="00247E8C">
        <w:rPr>
          <w:sz w:val="26"/>
          <w:szCs w:val="26"/>
        </w:rPr>
        <w:t xml:space="preserve"> requirement to make a good front-end to</w:t>
      </w:r>
      <w:r w:rsidR="002E144A">
        <w:rPr>
          <w:sz w:val="26"/>
          <w:szCs w:val="26"/>
        </w:rPr>
        <w:t xml:space="preserve"> a</w:t>
      </w:r>
      <w:r w:rsidRPr="00247E8C">
        <w:rPr>
          <w:sz w:val="26"/>
          <w:szCs w:val="26"/>
        </w:rPr>
        <w:t xml:space="preserve"> website.</w:t>
      </w:r>
    </w:p>
    <w:p w14:paraId="11B6D7B2" w14:textId="2442D579" w:rsidR="00B80F92" w:rsidRPr="00247E8C" w:rsidRDefault="004C32AC" w:rsidP="001A651A">
      <w:pPr>
        <w:spacing w:after="160" w:line="360" w:lineRule="auto"/>
        <w:ind w:firstLine="720"/>
        <w:jc w:val="both"/>
        <w:rPr>
          <w:sz w:val="26"/>
          <w:szCs w:val="26"/>
        </w:rPr>
      </w:pPr>
      <w:r w:rsidRPr="004C32AC">
        <w:rPr>
          <w:sz w:val="26"/>
          <w:szCs w:val="26"/>
        </w:rPr>
        <w:t>The front</w:t>
      </w:r>
      <w:r w:rsidR="000E0E60">
        <w:rPr>
          <w:sz w:val="26"/>
          <w:szCs w:val="26"/>
        </w:rPr>
        <w:t xml:space="preserve"> </w:t>
      </w:r>
      <w:r w:rsidRPr="004C32AC">
        <w:rPr>
          <w:sz w:val="26"/>
          <w:szCs w:val="26"/>
        </w:rPr>
        <w:t>end is everything a user sees and interacts with when they click on a link or type in a web address. The web address is also known as at URL, or Uniform Resource Locator, and it tells what webpage should load and appear in your browser</w:t>
      </w:r>
      <w:r w:rsidR="00B80F92" w:rsidRPr="00247E8C">
        <w:rPr>
          <w:sz w:val="26"/>
          <w:szCs w:val="26"/>
        </w:rPr>
        <w:t>.</w:t>
      </w:r>
    </w:p>
    <w:p w14:paraId="48CFBE84" w14:textId="02CE8A7A" w:rsidR="008F1116" w:rsidRPr="006C1D30" w:rsidRDefault="009C6CC9" w:rsidP="001A651A">
      <w:pPr>
        <w:pStyle w:val="oancuaDanhsach"/>
        <w:numPr>
          <w:ilvl w:val="0"/>
          <w:numId w:val="26"/>
        </w:numPr>
        <w:spacing w:after="160" w:line="360" w:lineRule="auto"/>
        <w:jc w:val="both"/>
        <w:outlineLvl w:val="2"/>
        <w:rPr>
          <w:sz w:val="26"/>
          <w:szCs w:val="26"/>
          <w:lang w:val="vi-VN"/>
        </w:rPr>
      </w:pPr>
      <w:bookmarkStart w:id="71" w:name="_Toc155314568"/>
      <w:bookmarkStart w:id="72" w:name="_Toc168082948"/>
      <w:r w:rsidRPr="001A651A">
        <w:rPr>
          <w:b/>
          <w:bCs/>
          <w:color w:val="000000" w:themeColor="text1"/>
          <w:sz w:val="26"/>
          <w:szCs w:val="26"/>
          <w:u w:val="single"/>
        </w:rPr>
        <w:t>Developed a front-end website</w:t>
      </w:r>
      <w:bookmarkEnd w:id="71"/>
      <w:bookmarkEnd w:id="72"/>
    </w:p>
    <w:p w14:paraId="0082405E" w14:textId="00624FC6" w:rsidR="008F1116" w:rsidRPr="00247E8C" w:rsidRDefault="008F1116">
      <w:pPr>
        <w:spacing w:after="160" w:line="360" w:lineRule="auto"/>
        <w:ind w:firstLine="720"/>
        <w:jc w:val="both"/>
        <w:rPr>
          <w:sz w:val="26"/>
          <w:szCs w:val="26"/>
          <w:lang w:val="vi-VN"/>
        </w:rPr>
      </w:pPr>
      <w:proofErr w:type="spellStart"/>
      <w:r w:rsidRPr="00247E8C">
        <w:rPr>
          <w:sz w:val="26"/>
          <w:szCs w:val="26"/>
          <w:lang w:val="vi-VN"/>
        </w:rPr>
        <w:t>Creating</w:t>
      </w:r>
      <w:proofErr w:type="spellEnd"/>
      <w:r w:rsidRPr="00247E8C">
        <w:rPr>
          <w:sz w:val="26"/>
          <w:szCs w:val="26"/>
          <w:lang w:val="vi-VN"/>
        </w:rPr>
        <w:t xml:space="preserve"> a </w:t>
      </w:r>
      <w:proofErr w:type="spellStart"/>
      <w:r w:rsidRPr="00247E8C">
        <w:rPr>
          <w:sz w:val="26"/>
          <w:szCs w:val="26"/>
          <w:lang w:val="vi-VN"/>
        </w:rPr>
        <w:t>front</w:t>
      </w:r>
      <w:proofErr w:type="spellEnd"/>
      <w:r w:rsidRPr="00247E8C">
        <w:rPr>
          <w:sz w:val="26"/>
          <w:szCs w:val="26"/>
          <w:lang w:val="vi-VN"/>
        </w:rPr>
        <w:t xml:space="preserve"> </w:t>
      </w:r>
      <w:proofErr w:type="spellStart"/>
      <w:r w:rsidRPr="00247E8C">
        <w:rPr>
          <w:sz w:val="26"/>
          <w:szCs w:val="26"/>
          <w:lang w:val="vi-VN"/>
        </w:rPr>
        <w:t>end</w:t>
      </w:r>
      <w:proofErr w:type="spellEnd"/>
      <w:r w:rsidRPr="00247E8C">
        <w:rPr>
          <w:sz w:val="26"/>
          <w:szCs w:val="26"/>
          <w:lang w:val="vi-VN"/>
        </w:rPr>
        <w:t xml:space="preserve"> </w:t>
      </w:r>
      <w:proofErr w:type="spellStart"/>
      <w:r w:rsidRPr="00247E8C">
        <w:rPr>
          <w:sz w:val="26"/>
          <w:szCs w:val="26"/>
          <w:lang w:val="vi-VN"/>
        </w:rPr>
        <w:t>experience</w:t>
      </w:r>
      <w:proofErr w:type="spellEnd"/>
      <w:r w:rsidRPr="00247E8C">
        <w:rPr>
          <w:sz w:val="26"/>
          <w:szCs w:val="26"/>
          <w:lang w:val="vi-VN"/>
        </w:rPr>
        <w:t xml:space="preserve"> </w:t>
      </w:r>
      <w:proofErr w:type="spellStart"/>
      <w:r w:rsidRPr="00247E8C">
        <w:rPr>
          <w:sz w:val="26"/>
          <w:szCs w:val="26"/>
          <w:lang w:val="vi-VN"/>
        </w:rPr>
        <w:t>isn’t</w:t>
      </w:r>
      <w:proofErr w:type="spellEnd"/>
      <w:r w:rsidRPr="00247E8C">
        <w:rPr>
          <w:sz w:val="26"/>
          <w:szCs w:val="26"/>
          <w:lang w:val="vi-VN"/>
        </w:rPr>
        <w:t xml:space="preserve"> a </w:t>
      </w:r>
      <w:proofErr w:type="spellStart"/>
      <w:r w:rsidRPr="00247E8C">
        <w:rPr>
          <w:sz w:val="26"/>
          <w:szCs w:val="26"/>
          <w:lang w:val="vi-VN"/>
        </w:rPr>
        <w:t>one-person</w:t>
      </w:r>
      <w:proofErr w:type="spellEnd"/>
      <w:r w:rsidRPr="00247E8C">
        <w:rPr>
          <w:sz w:val="26"/>
          <w:szCs w:val="26"/>
          <w:lang w:val="vi-VN"/>
        </w:rPr>
        <w:t xml:space="preserve"> </w:t>
      </w:r>
      <w:proofErr w:type="spellStart"/>
      <w:r w:rsidRPr="00247E8C">
        <w:rPr>
          <w:sz w:val="26"/>
          <w:szCs w:val="26"/>
          <w:lang w:val="vi-VN"/>
        </w:rPr>
        <w:t>job</w:t>
      </w:r>
      <w:proofErr w:type="spellEnd"/>
      <w:r w:rsidRPr="00247E8C">
        <w:rPr>
          <w:sz w:val="26"/>
          <w:szCs w:val="26"/>
          <w:lang w:val="vi-VN"/>
        </w:rPr>
        <w:t xml:space="preserve">. In </w:t>
      </w:r>
      <w:proofErr w:type="spellStart"/>
      <w:r w:rsidRPr="00247E8C">
        <w:rPr>
          <w:sz w:val="26"/>
          <w:szCs w:val="26"/>
          <w:lang w:val="vi-VN"/>
        </w:rPr>
        <w:t>fact</w:t>
      </w:r>
      <w:proofErr w:type="spellEnd"/>
      <w:r w:rsidRPr="00247E8C">
        <w:rPr>
          <w:sz w:val="26"/>
          <w:szCs w:val="26"/>
          <w:lang w:val="vi-VN"/>
        </w:rPr>
        <w:t xml:space="preserve">, </w:t>
      </w:r>
      <w:proofErr w:type="spellStart"/>
      <w:r w:rsidRPr="00247E8C">
        <w:rPr>
          <w:sz w:val="26"/>
          <w:szCs w:val="26"/>
          <w:lang w:val="vi-VN"/>
        </w:rPr>
        <w:t>it</w:t>
      </w:r>
      <w:proofErr w:type="spellEnd"/>
      <w:r w:rsidRPr="00247E8C">
        <w:rPr>
          <w:sz w:val="26"/>
          <w:szCs w:val="26"/>
          <w:lang w:val="vi-VN"/>
        </w:rPr>
        <w:t xml:space="preserve"> </w:t>
      </w:r>
      <w:proofErr w:type="spellStart"/>
      <w:r w:rsidRPr="00247E8C">
        <w:rPr>
          <w:sz w:val="26"/>
          <w:szCs w:val="26"/>
          <w:lang w:val="vi-VN"/>
        </w:rPr>
        <w:t>takes</w:t>
      </w:r>
      <w:proofErr w:type="spellEnd"/>
      <w:r w:rsidRPr="00247E8C">
        <w:rPr>
          <w:sz w:val="26"/>
          <w:szCs w:val="26"/>
          <w:lang w:val="vi-VN"/>
        </w:rPr>
        <w:t xml:space="preserve"> a </w:t>
      </w:r>
      <w:proofErr w:type="spellStart"/>
      <w:r w:rsidRPr="00247E8C">
        <w:rPr>
          <w:sz w:val="26"/>
          <w:szCs w:val="26"/>
          <w:lang w:val="vi-VN"/>
        </w:rPr>
        <w:t>group</w:t>
      </w:r>
      <w:proofErr w:type="spellEnd"/>
      <w:r w:rsidRPr="00247E8C">
        <w:rPr>
          <w:sz w:val="26"/>
          <w:szCs w:val="26"/>
          <w:lang w:val="vi-VN"/>
        </w:rPr>
        <w:t xml:space="preserve"> </w:t>
      </w:r>
      <w:proofErr w:type="spellStart"/>
      <w:r w:rsidRPr="00247E8C">
        <w:rPr>
          <w:sz w:val="26"/>
          <w:szCs w:val="26"/>
          <w:lang w:val="vi-VN"/>
        </w:rPr>
        <w:t>of</w:t>
      </w:r>
      <w:proofErr w:type="spellEnd"/>
      <w:r w:rsidRPr="00247E8C">
        <w:rPr>
          <w:sz w:val="26"/>
          <w:szCs w:val="26"/>
          <w:lang w:val="vi-VN"/>
        </w:rPr>
        <w:t xml:space="preserve"> </w:t>
      </w:r>
      <w:proofErr w:type="spellStart"/>
      <w:r w:rsidRPr="00247E8C">
        <w:rPr>
          <w:sz w:val="26"/>
          <w:szCs w:val="26"/>
          <w:lang w:val="vi-VN"/>
        </w:rPr>
        <w:t>people</w:t>
      </w:r>
      <w:proofErr w:type="spellEnd"/>
      <w:r w:rsidRPr="00247E8C">
        <w:rPr>
          <w:sz w:val="26"/>
          <w:szCs w:val="26"/>
          <w:lang w:val="vi-VN"/>
        </w:rPr>
        <w:t xml:space="preserve"> to </w:t>
      </w:r>
      <w:proofErr w:type="spellStart"/>
      <w:r w:rsidRPr="00247E8C">
        <w:rPr>
          <w:sz w:val="26"/>
          <w:szCs w:val="26"/>
          <w:lang w:val="vi-VN"/>
        </w:rPr>
        <w:t>create</w:t>
      </w:r>
      <w:proofErr w:type="spellEnd"/>
      <w:r w:rsidRPr="00247E8C">
        <w:rPr>
          <w:sz w:val="26"/>
          <w:szCs w:val="26"/>
          <w:lang w:val="vi-VN"/>
        </w:rPr>
        <w:t xml:space="preserve"> a </w:t>
      </w:r>
      <w:proofErr w:type="spellStart"/>
      <w:r w:rsidRPr="00247E8C">
        <w:rPr>
          <w:sz w:val="26"/>
          <w:szCs w:val="26"/>
          <w:lang w:val="vi-VN"/>
        </w:rPr>
        <w:t>website</w:t>
      </w:r>
      <w:proofErr w:type="spellEnd"/>
      <w:r w:rsidRPr="00247E8C">
        <w:rPr>
          <w:sz w:val="26"/>
          <w:szCs w:val="26"/>
          <w:lang w:val="vi-VN"/>
        </w:rPr>
        <w:t xml:space="preserve"> </w:t>
      </w:r>
      <w:proofErr w:type="spellStart"/>
      <w:r w:rsidRPr="00247E8C">
        <w:rPr>
          <w:sz w:val="26"/>
          <w:szCs w:val="26"/>
          <w:lang w:val="vi-VN"/>
        </w:rPr>
        <w:t>that</w:t>
      </w:r>
      <w:proofErr w:type="spellEnd"/>
      <w:r w:rsidRPr="00247E8C">
        <w:rPr>
          <w:sz w:val="26"/>
          <w:szCs w:val="26"/>
          <w:lang w:val="vi-VN"/>
        </w:rPr>
        <w:t xml:space="preserve"> </w:t>
      </w:r>
      <w:proofErr w:type="spellStart"/>
      <w:r w:rsidRPr="00247E8C">
        <w:rPr>
          <w:sz w:val="26"/>
          <w:szCs w:val="26"/>
          <w:lang w:val="vi-VN"/>
        </w:rPr>
        <w:t>looks</w:t>
      </w:r>
      <w:proofErr w:type="spellEnd"/>
      <w:r w:rsidRPr="00247E8C">
        <w:rPr>
          <w:sz w:val="26"/>
          <w:szCs w:val="26"/>
          <w:lang w:val="vi-VN"/>
        </w:rPr>
        <w:t xml:space="preserve"> </w:t>
      </w:r>
      <w:proofErr w:type="spellStart"/>
      <w:r w:rsidRPr="00247E8C">
        <w:rPr>
          <w:sz w:val="26"/>
          <w:szCs w:val="26"/>
          <w:lang w:val="vi-VN"/>
        </w:rPr>
        <w:t>as</w:t>
      </w:r>
      <w:proofErr w:type="spellEnd"/>
      <w:r w:rsidRPr="00247E8C">
        <w:rPr>
          <w:sz w:val="26"/>
          <w:szCs w:val="26"/>
          <w:lang w:val="vi-VN"/>
        </w:rPr>
        <w:t xml:space="preserve"> </w:t>
      </w:r>
      <w:proofErr w:type="spellStart"/>
      <w:r w:rsidRPr="00247E8C">
        <w:rPr>
          <w:sz w:val="26"/>
          <w:szCs w:val="26"/>
          <w:lang w:val="vi-VN"/>
        </w:rPr>
        <w:t>good</w:t>
      </w:r>
      <w:proofErr w:type="spellEnd"/>
      <w:r w:rsidRPr="00247E8C">
        <w:rPr>
          <w:sz w:val="26"/>
          <w:szCs w:val="26"/>
          <w:lang w:val="vi-VN"/>
        </w:rPr>
        <w:t xml:space="preserve"> </w:t>
      </w:r>
      <w:proofErr w:type="spellStart"/>
      <w:r w:rsidRPr="00247E8C">
        <w:rPr>
          <w:sz w:val="26"/>
          <w:szCs w:val="26"/>
          <w:lang w:val="vi-VN"/>
        </w:rPr>
        <w:t>as</w:t>
      </w:r>
      <w:proofErr w:type="spellEnd"/>
      <w:r w:rsidRPr="00247E8C">
        <w:rPr>
          <w:sz w:val="26"/>
          <w:szCs w:val="26"/>
          <w:lang w:val="vi-VN"/>
        </w:rPr>
        <w:t xml:space="preserve"> </w:t>
      </w:r>
      <w:proofErr w:type="spellStart"/>
      <w:r w:rsidRPr="00247E8C">
        <w:rPr>
          <w:sz w:val="26"/>
          <w:szCs w:val="26"/>
          <w:lang w:val="vi-VN"/>
        </w:rPr>
        <w:t>it</w:t>
      </w:r>
      <w:proofErr w:type="spellEnd"/>
      <w:r w:rsidRPr="00247E8C">
        <w:rPr>
          <w:sz w:val="26"/>
          <w:szCs w:val="26"/>
          <w:lang w:val="vi-VN"/>
        </w:rPr>
        <w:t xml:space="preserve"> </w:t>
      </w:r>
      <w:proofErr w:type="spellStart"/>
      <w:r w:rsidRPr="00247E8C">
        <w:rPr>
          <w:sz w:val="26"/>
          <w:szCs w:val="26"/>
          <w:lang w:val="vi-VN"/>
        </w:rPr>
        <w:t>feels</w:t>
      </w:r>
      <w:proofErr w:type="spellEnd"/>
      <w:r w:rsidRPr="00247E8C">
        <w:rPr>
          <w:sz w:val="26"/>
          <w:szCs w:val="26"/>
          <w:lang w:val="vi-VN"/>
        </w:rPr>
        <w:t xml:space="preserve"> to </w:t>
      </w:r>
      <w:proofErr w:type="spellStart"/>
      <w:r w:rsidRPr="00247E8C">
        <w:rPr>
          <w:sz w:val="26"/>
          <w:szCs w:val="26"/>
          <w:lang w:val="vi-VN"/>
        </w:rPr>
        <w:t>use</w:t>
      </w:r>
      <w:proofErr w:type="spellEnd"/>
      <w:r w:rsidRPr="00247E8C">
        <w:rPr>
          <w:sz w:val="26"/>
          <w:szCs w:val="26"/>
          <w:lang w:val="vi-VN"/>
        </w:rPr>
        <w:t xml:space="preserve">. </w:t>
      </w:r>
    </w:p>
    <w:p w14:paraId="17DB21DA" w14:textId="4CAE6064" w:rsidR="00FC4296" w:rsidRPr="00247E8C" w:rsidRDefault="008F1116" w:rsidP="001A651A">
      <w:pPr>
        <w:spacing w:after="160" w:line="360" w:lineRule="auto"/>
        <w:ind w:firstLine="720"/>
        <w:jc w:val="both"/>
        <w:rPr>
          <w:sz w:val="26"/>
          <w:szCs w:val="26"/>
          <w:lang w:val="vi-VN"/>
        </w:rPr>
      </w:pPr>
      <w:proofErr w:type="spellStart"/>
      <w:r w:rsidRPr="00247E8C">
        <w:rPr>
          <w:sz w:val="26"/>
          <w:szCs w:val="26"/>
          <w:lang w:val="vi-VN"/>
        </w:rPr>
        <w:t>Most</w:t>
      </w:r>
      <w:proofErr w:type="spellEnd"/>
      <w:r w:rsidRPr="00247E8C">
        <w:rPr>
          <w:sz w:val="26"/>
          <w:szCs w:val="26"/>
          <w:lang w:val="vi-VN"/>
        </w:rPr>
        <w:t xml:space="preserve"> </w:t>
      </w:r>
      <w:proofErr w:type="spellStart"/>
      <w:r w:rsidRPr="00247E8C">
        <w:rPr>
          <w:sz w:val="26"/>
          <w:szCs w:val="26"/>
          <w:lang w:val="vi-VN"/>
        </w:rPr>
        <w:t>often</w:t>
      </w:r>
      <w:proofErr w:type="spellEnd"/>
      <w:r w:rsidRPr="00247E8C">
        <w:rPr>
          <w:sz w:val="26"/>
          <w:szCs w:val="26"/>
          <w:lang w:val="vi-VN"/>
        </w:rPr>
        <w:t xml:space="preserve">, </w:t>
      </w:r>
      <w:proofErr w:type="spellStart"/>
      <w:r w:rsidRPr="00247E8C">
        <w:rPr>
          <w:sz w:val="26"/>
          <w:szCs w:val="26"/>
          <w:lang w:val="vi-VN"/>
        </w:rPr>
        <w:t>this</w:t>
      </w:r>
      <w:proofErr w:type="spellEnd"/>
      <w:r w:rsidRPr="00247E8C">
        <w:rPr>
          <w:sz w:val="26"/>
          <w:szCs w:val="26"/>
          <w:lang w:val="vi-VN"/>
        </w:rPr>
        <w:t xml:space="preserve"> </w:t>
      </w:r>
      <w:proofErr w:type="spellStart"/>
      <w:r w:rsidRPr="00247E8C">
        <w:rPr>
          <w:sz w:val="26"/>
          <w:szCs w:val="26"/>
          <w:lang w:val="vi-VN"/>
        </w:rPr>
        <w:t>group</w:t>
      </w:r>
      <w:proofErr w:type="spellEnd"/>
      <w:r w:rsidRPr="00247E8C">
        <w:rPr>
          <w:sz w:val="26"/>
          <w:szCs w:val="26"/>
          <w:lang w:val="vi-VN"/>
        </w:rPr>
        <w:t xml:space="preserve"> </w:t>
      </w:r>
      <w:proofErr w:type="spellStart"/>
      <w:r w:rsidRPr="00247E8C">
        <w:rPr>
          <w:sz w:val="26"/>
          <w:szCs w:val="26"/>
          <w:lang w:val="vi-VN"/>
        </w:rPr>
        <w:t>will</w:t>
      </w:r>
      <w:proofErr w:type="spellEnd"/>
      <w:r w:rsidRPr="00247E8C">
        <w:rPr>
          <w:sz w:val="26"/>
          <w:szCs w:val="26"/>
          <w:lang w:val="vi-VN"/>
        </w:rPr>
        <w:t xml:space="preserve"> be </w:t>
      </w:r>
      <w:proofErr w:type="spellStart"/>
      <w:r w:rsidRPr="00247E8C">
        <w:rPr>
          <w:sz w:val="26"/>
          <w:szCs w:val="26"/>
          <w:lang w:val="vi-VN"/>
        </w:rPr>
        <w:t>comprised</w:t>
      </w:r>
      <w:proofErr w:type="spellEnd"/>
      <w:r w:rsidRPr="00247E8C">
        <w:rPr>
          <w:sz w:val="26"/>
          <w:szCs w:val="26"/>
          <w:lang w:val="vi-VN"/>
        </w:rPr>
        <w:t xml:space="preserve"> </w:t>
      </w:r>
      <w:proofErr w:type="spellStart"/>
      <w:r w:rsidRPr="00247E8C">
        <w:rPr>
          <w:sz w:val="26"/>
          <w:szCs w:val="26"/>
          <w:lang w:val="vi-VN"/>
        </w:rPr>
        <w:t>of</w:t>
      </w:r>
      <w:proofErr w:type="spellEnd"/>
      <w:r w:rsidRPr="00247E8C">
        <w:rPr>
          <w:sz w:val="26"/>
          <w:szCs w:val="26"/>
          <w:lang w:val="vi-VN"/>
        </w:rPr>
        <w:t xml:space="preserve"> a </w:t>
      </w:r>
      <w:proofErr w:type="spellStart"/>
      <w:r w:rsidRPr="00247E8C">
        <w:rPr>
          <w:sz w:val="26"/>
          <w:szCs w:val="26"/>
          <w:lang w:val="vi-VN"/>
        </w:rPr>
        <w:t>front</w:t>
      </w:r>
      <w:proofErr w:type="spellEnd"/>
      <w:r w:rsidRPr="00247E8C">
        <w:rPr>
          <w:sz w:val="26"/>
          <w:szCs w:val="26"/>
          <w:lang w:val="vi-VN"/>
        </w:rPr>
        <w:t xml:space="preserve"> </w:t>
      </w:r>
      <w:proofErr w:type="spellStart"/>
      <w:r w:rsidRPr="00247E8C">
        <w:rPr>
          <w:sz w:val="26"/>
          <w:szCs w:val="26"/>
          <w:lang w:val="vi-VN"/>
        </w:rPr>
        <w:t>end</w:t>
      </w:r>
      <w:proofErr w:type="spellEnd"/>
      <w:r w:rsidRPr="00247E8C">
        <w:rPr>
          <w:sz w:val="26"/>
          <w:szCs w:val="26"/>
          <w:lang w:val="vi-VN"/>
        </w:rPr>
        <w:t xml:space="preserve"> </w:t>
      </w:r>
      <w:proofErr w:type="spellStart"/>
      <w:r w:rsidRPr="00247E8C">
        <w:rPr>
          <w:sz w:val="26"/>
          <w:szCs w:val="26"/>
          <w:lang w:val="vi-VN"/>
        </w:rPr>
        <w:t>developer</w:t>
      </w:r>
      <w:proofErr w:type="spellEnd"/>
      <w:r w:rsidRPr="00247E8C">
        <w:rPr>
          <w:sz w:val="26"/>
          <w:szCs w:val="26"/>
          <w:lang w:val="vi-VN"/>
        </w:rPr>
        <w:t xml:space="preserve"> — </w:t>
      </w:r>
      <w:proofErr w:type="spellStart"/>
      <w:r w:rsidRPr="00247E8C">
        <w:rPr>
          <w:sz w:val="26"/>
          <w:szCs w:val="26"/>
          <w:lang w:val="vi-VN"/>
        </w:rPr>
        <w:t>whose</w:t>
      </w:r>
      <w:proofErr w:type="spellEnd"/>
      <w:r w:rsidRPr="00247E8C">
        <w:rPr>
          <w:sz w:val="26"/>
          <w:szCs w:val="26"/>
          <w:lang w:val="vi-VN"/>
        </w:rPr>
        <w:t xml:space="preserve"> </w:t>
      </w:r>
      <w:proofErr w:type="spellStart"/>
      <w:r w:rsidRPr="00247E8C">
        <w:rPr>
          <w:sz w:val="26"/>
          <w:szCs w:val="26"/>
          <w:lang w:val="vi-VN"/>
        </w:rPr>
        <w:t>job</w:t>
      </w:r>
      <w:proofErr w:type="spellEnd"/>
      <w:r w:rsidRPr="00247E8C">
        <w:rPr>
          <w:sz w:val="26"/>
          <w:szCs w:val="26"/>
          <w:lang w:val="vi-VN"/>
        </w:rPr>
        <w:t xml:space="preserve"> </w:t>
      </w:r>
      <w:proofErr w:type="spellStart"/>
      <w:r w:rsidRPr="00247E8C">
        <w:rPr>
          <w:sz w:val="26"/>
          <w:szCs w:val="26"/>
          <w:lang w:val="vi-VN"/>
        </w:rPr>
        <w:t>it</w:t>
      </w:r>
      <w:proofErr w:type="spellEnd"/>
      <w:r w:rsidRPr="00247E8C">
        <w:rPr>
          <w:sz w:val="26"/>
          <w:szCs w:val="26"/>
          <w:lang w:val="vi-VN"/>
        </w:rPr>
        <w:t xml:space="preserve"> </w:t>
      </w:r>
      <w:proofErr w:type="spellStart"/>
      <w:r w:rsidRPr="00247E8C">
        <w:rPr>
          <w:sz w:val="26"/>
          <w:szCs w:val="26"/>
          <w:lang w:val="vi-VN"/>
        </w:rPr>
        <w:t>is</w:t>
      </w:r>
      <w:proofErr w:type="spellEnd"/>
      <w:r w:rsidRPr="00247E8C">
        <w:rPr>
          <w:sz w:val="26"/>
          <w:szCs w:val="26"/>
          <w:lang w:val="vi-VN"/>
        </w:rPr>
        <w:t xml:space="preserve"> to </w:t>
      </w:r>
      <w:proofErr w:type="spellStart"/>
      <w:r w:rsidRPr="00247E8C">
        <w:rPr>
          <w:sz w:val="26"/>
          <w:szCs w:val="26"/>
          <w:lang w:val="vi-VN"/>
        </w:rPr>
        <w:t>actually</w:t>
      </w:r>
      <w:proofErr w:type="spellEnd"/>
      <w:r w:rsidRPr="00247E8C">
        <w:rPr>
          <w:sz w:val="26"/>
          <w:szCs w:val="26"/>
          <w:lang w:val="vi-VN"/>
        </w:rPr>
        <w:t xml:space="preserve"> </w:t>
      </w:r>
      <w:proofErr w:type="spellStart"/>
      <w:r w:rsidRPr="00247E8C">
        <w:rPr>
          <w:sz w:val="26"/>
          <w:szCs w:val="26"/>
          <w:lang w:val="vi-VN"/>
        </w:rPr>
        <w:t>write</w:t>
      </w:r>
      <w:proofErr w:type="spellEnd"/>
      <w:r w:rsidRPr="00247E8C">
        <w:rPr>
          <w:sz w:val="26"/>
          <w:szCs w:val="26"/>
          <w:lang w:val="vi-VN"/>
        </w:rPr>
        <w:t xml:space="preserve"> the </w:t>
      </w:r>
      <w:proofErr w:type="spellStart"/>
      <w:r w:rsidRPr="00247E8C">
        <w:rPr>
          <w:sz w:val="26"/>
          <w:szCs w:val="26"/>
          <w:lang w:val="vi-VN"/>
        </w:rPr>
        <w:t>code</w:t>
      </w:r>
      <w:proofErr w:type="spellEnd"/>
      <w:r w:rsidRPr="00247E8C">
        <w:rPr>
          <w:sz w:val="26"/>
          <w:szCs w:val="26"/>
          <w:lang w:val="vi-VN"/>
        </w:rPr>
        <w:t xml:space="preserve"> </w:t>
      </w:r>
      <w:proofErr w:type="spellStart"/>
      <w:r w:rsidRPr="00247E8C">
        <w:rPr>
          <w:sz w:val="26"/>
          <w:szCs w:val="26"/>
          <w:lang w:val="vi-VN"/>
        </w:rPr>
        <w:t>for</w:t>
      </w:r>
      <w:proofErr w:type="spellEnd"/>
      <w:r w:rsidRPr="00247E8C">
        <w:rPr>
          <w:sz w:val="26"/>
          <w:szCs w:val="26"/>
          <w:lang w:val="vi-VN"/>
        </w:rPr>
        <w:t xml:space="preserve"> the </w:t>
      </w:r>
      <w:proofErr w:type="spellStart"/>
      <w:r w:rsidRPr="00247E8C">
        <w:rPr>
          <w:sz w:val="26"/>
          <w:szCs w:val="26"/>
          <w:lang w:val="vi-VN"/>
        </w:rPr>
        <w:t>functions</w:t>
      </w:r>
      <w:proofErr w:type="spellEnd"/>
      <w:r w:rsidRPr="00247E8C">
        <w:rPr>
          <w:sz w:val="26"/>
          <w:szCs w:val="26"/>
          <w:lang w:val="vi-VN"/>
        </w:rPr>
        <w:t xml:space="preserve"> </w:t>
      </w:r>
      <w:proofErr w:type="spellStart"/>
      <w:r w:rsidRPr="00247E8C">
        <w:rPr>
          <w:sz w:val="26"/>
          <w:szCs w:val="26"/>
          <w:lang w:val="vi-VN"/>
        </w:rPr>
        <w:t>of</w:t>
      </w:r>
      <w:proofErr w:type="spellEnd"/>
      <w:r w:rsidRPr="00247E8C">
        <w:rPr>
          <w:sz w:val="26"/>
          <w:szCs w:val="26"/>
          <w:lang w:val="vi-VN"/>
        </w:rPr>
        <w:t xml:space="preserve"> the </w:t>
      </w:r>
      <w:proofErr w:type="spellStart"/>
      <w:r w:rsidRPr="00247E8C">
        <w:rPr>
          <w:sz w:val="26"/>
          <w:szCs w:val="26"/>
          <w:lang w:val="vi-VN"/>
        </w:rPr>
        <w:t>website</w:t>
      </w:r>
      <w:proofErr w:type="spellEnd"/>
      <w:r w:rsidRPr="00247E8C">
        <w:rPr>
          <w:sz w:val="26"/>
          <w:szCs w:val="26"/>
          <w:lang w:val="vi-VN"/>
        </w:rPr>
        <w:t xml:space="preserve"> — </w:t>
      </w:r>
      <w:proofErr w:type="spellStart"/>
      <w:r w:rsidRPr="00247E8C">
        <w:rPr>
          <w:sz w:val="26"/>
          <w:szCs w:val="26"/>
          <w:lang w:val="vi-VN"/>
        </w:rPr>
        <w:t>and</w:t>
      </w:r>
      <w:proofErr w:type="spellEnd"/>
      <w:r w:rsidRPr="00247E8C">
        <w:rPr>
          <w:sz w:val="26"/>
          <w:szCs w:val="26"/>
          <w:lang w:val="vi-VN"/>
        </w:rPr>
        <w:t xml:space="preserve"> a UX </w:t>
      </w:r>
      <w:proofErr w:type="spellStart"/>
      <w:r w:rsidRPr="00247E8C">
        <w:rPr>
          <w:sz w:val="26"/>
          <w:szCs w:val="26"/>
          <w:lang w:val="vi-VN"/>
        </w:rPr>
        <w:t>or</w:t>
      </w:r>
      <w:proofErr w:type="spellEnd"/>
      <w:r w:rsidRPr="00247E8C">
        <w:rPr>
          <w:sz w:val="26"/>
          <w:szCs w:val="26"/>
          <w:lang w:val="vi-VN"/>
        </w:rPr>
        <w:t xml:space="preserve"> UI </w:t>
      </w:r>
      <w:proofErr w:type="spellStart"/>
      <w:r w:rsidRPr="00247E8C">
        <w:rPr>
          <w:sz w:val="26"/>
          <w:szCs w:val="26"/>
          <w:lang w:val="vi-VN"/>
        </w:rPr>
        <w:t>developer</w:t>
      </w:r>
      <w:proofErr w:type="spellEnd"/>
      <w:r w:rsidRPr="00247E8C">
        <w:rPr>
          <w:sz w:val="26"/>
          <w:szCs w:val="26"/>
          <w:lang w:val="vi-VN"/>
        </w:rPr>
        <w:t xml:space="preserve">, </w:t>
      </w:r>
      <w:proofErr w:type="spellStart"/>
      <w:r w:rsidRPr="00247E8C">
        <w:rPr>
          <w:sz w:val="26"/>
          <w:szCs w:val="26"/>
          <w:lang w:val="vi-VN"/>
        </w:rPr>
        <w:t>who</w:t>
      </w:r>
      <w:proofErr w:type="spellEnd"/>
      <w:r w:rsidRPr="00247E8C">
        <w:rPr>
          <w:sz w:val="26"/>
          <w:szCs w:val="26"/>
          <w:lang w:val="vi-VN"/>
        </w:rPr>
        <w:t xml:space="preserve"> </w:t>
      </w:r>
      <w:proofErr w:type="spellStart"/>
      <w:r w:rsidRPr="00247E8C">
        <w:rPr>
          <w:sz w:val="26"/>
          <w:szCs w:val="26"/>
          <w:lang w:val="vi-VN"/>
        </w:rPr>
        <w:t>will</w:t>
      </w:r>
      <w:proofErr w:type="spellEnd"/>
      <w:r w:rsidRPr="00247E8C">
        <w:rPr>
          <w:sz w:val="26"/>
          <w:szCs w:val="26"/>
          <w:lang w:val="vi-VN"/>
        </w:rPr>
        <w:t xml:space="preserve"> </w:t>
      </w:r>
      <w:proofErr w:type="spellStart"/>
      <w:r w:rsidRPr="00247E8C">
        <w:rPr>
          <w:sz w:val="26"/>
          <w:szCs w:val="26"/>
          <w:lang w:val="vi-VN"/>
        </w:rPr>
        <w:t>work</w:t>
      </w:r>
      <w:proofErr w:type="spellEnd"/>
      <w:r w:rsidRPr="00247E8C">
        <w:rPr>
          <w:sz w:val="26"/>
          <w:szCs w:val="26"/>
          <w:lang w:val="vi-VN"/>
        </w:rPr>
        <w:t xml:space="preserve"> </w:t>
      </w:r>
      <w:proofErr w:type="spellStart"/>
      <w:r w:rsidRPr="00247E8C">
        <w:rPr>
          <w:sz w:val="26"/>
          <w:szCs w:val="26"/>
          <w:lang w:val="vi-VN"/>
        </w:rPr>
        <w:t>on</w:t>
      </w:r>
      <w:proofErr w:type="spellEnd"/>
      <w:r w:rsidRPr="00247E8C">
        <w:rPr>
          <w:sz w:val="26"/>
          <w:szCs w:val="26"/>
          <w:lang w:val="vi-VN"/>
        </w:rPr>
        <w:t xml:space="preserve"> the </w:t>
      </w:r>
      <w:proofErr w:type="spellStart"/>
      <w:r w:rsidRPr="00247E8C">
        <w:rPr>
          <w:sz w:val="26"/>
          <w:szCs w:val="26"/>
          <w:lang w:val="vi-VN"/>
        </w:rPr>
        <w:t>visuals</w:t>
      </w:r>
      <w:proofErr w:type="spellEnd"/>
      <w:r w:rsidRPr="00247E8C">
        <w:rPr>
          <w:sz w:val="26"/>
          <w:szCs w:val="26"/>
          <w:lang w:val="vi-VN"/>
        </w:rPr>
        <w:t xml:space="preserve"> </w:t>
      </w:r>
      <w:proofErr w:type="spellStart"/>
      <w:r w:rsidRPr="00247E8C">
        <w:rPr>
          <w:sz w:val="26"/>
          <w:szCs w:val="26"/>
          <w:lang w:val="vi-VN"/>
        </w:rPr>
        <w:t>of</w:t>
      </w:r>
      <w:proofErr w:type="spellEnd"/>
      <w:r w:rsidRPr="00247E8C">
        <w:rPr>
          <w:sz w:val="26"/>
          <w:szCs w:val="26"/>
          <w:lang w:val="vi-VN"/>
        </w:rPr>
        <w:t xml:space="preserve"> the </w:t>
      </w:r>
      <w:proofErr w:type="spellStart"/>
      <w:r w:rsidRPr="00247E8C">
        <w:rPr>
          <w:sz w:val="26"/>
          <w:szCs w:val="26"/>
          <w:lang w:val="vi-VN"/>
        </w:rPr>
        <w:t>website</w:t>
      </w:r>
      <w:proofErr w:type="spellEnd"/>
      <w:r w:rsidRPr="00247E8C">
        <w:rPr>
          <w:sz w:val="26"/>
          <w:szCs w:val="26"/>
          <w:lang w:val="vi-VN"/>
        </w:rPr>
        <w:t xml:space="preserve">. </w:t>
      </w:r>
    </w:p>
    <w:p w14:paraId="752E8A82" w14:textId="28CC0F1B" w:rsidR="00FC4296" w:rsidRDefault="008F1116" w:rsidP="001A651A">
      <w:pPr>
        <w:spacing w:after="160" w:line="360" w:lineRule="auto"/>
        <w:ind w:firstLine="720"/>
        <w:jc w:val="both"/>
        <w:rPr>
          <w:sz w:val="26"/>
          <w:szCs w:val="26"/>
          <w:lang w:val="vi-VN"/>
        </w:rPr>
      </w:pPr>
      <w:r w:rsidRPr="00247E8C">
        <w:rPr>
          <w:sz w:val="26"/>
          <w:szCs w:val="26"/>
          <w:lang w:val="vi-VN"/>
        </w:rPr>
        <w:t xml:space="preserve">The </w:t>
      </w:r>
      <w:proofErr w:type="spellStart"/>
      <w:r w:rsidRPr="00247E8C">
        <w:rPr>
          <w:sz w:val="26"/>
          <w:szCs w:val="26"/>
          <w:lang w:val="vi-VN"/>
        </w:rPr>
        <w:t>front</w:t>
      </w:r>
      <w:proofErr w:type="spellEnd"/>
      <w:r w:rsidRPr="00247E8C">
        <w:rPr>
          <w:sz w:val="26"/>
          <w:szCs w:val="26"/>
          <w:lang w:val="vi-VN"/>
        </w:rPr>
        <w:t xml:space="preserve"> </w:t>
      </w:r>
      <w:proofErr w:type="spellStart"/>
      <w:r w:rsidRPr="00247E8C">
        <w:rPr>
          <w:sz w:val="26"/>
          <w:szCs w:val="26"/>
          <w:lang w:val="vi-VN"/>
        </w:rPr>
        <w:t>end</w:t>
      </w:r>
      <w:proofErr w:type="spellEnd"/>
      <w:r w:rsidRPr="00247E8C">
        <w:rPr>
          <w:sz w:val="26"/>
          <w:szCs w:val="26"/>
          <w:lang w:val="vi-VN"/>
        </w:rPr>
        <w:t xml:space="preserve"> </w:t>
      </w:r>
      <w:proofErr w:type="spellStart"/>
      <w:r w:rsidRPr="00247E8C">
        <w:rPr>
          <w:sz w:val="26"/>
          <w:szCs w:val="26"/>
          <w:lang w:val="vi-VN"/>
        </w:rPr>
        <w:t>experience</w:t>
      </w:r>
      <w:proofErr w:type="spellEnd"/>
      <w:r w:rsidRPr="00247E8C">
        <w:rPr>
          <w:sz w:val="26"/>
          <w:szCs w:val="26"/>
          <w:lang w:val="vi-VN"/>
        </w:rPr>
        <w:t xml:space="preserve"> </w:t>
      </w:r>
      <w:proofErr w:type="spellStart"/>
      <w:r w:rsidRPr="00247E8C">
        <w:rPr>
          <w:sz w:val="26"/>
          <w:szCs w:val="26"/>
          <w:lang w:val="vi-VN"/>
        </w:rPr>
        <w:t>usually</w:t>
      </w:r>
      <w:proofErr w:type="spellEnd"/>
      <w:r w:rsidRPr="00247E8C">
        <w:rPr>
          <w:sz w:val="26"/>
          <w:szCs w:val="26"/>
          <w:lang w:val="vi-VN"/>
        </w:rPr>
        <w:t xml:space="preserve"> </w:t>
      </w:r>
      <w:proofErr w:type="spellStart"/>
      <w:r w:rsidRPr="00247E8C">
        <w:rPr>
          <w:sz w:val="26"/>
          <w:szCs w:val="26"/>
          <w:lang w:val="vi-VN"/>
        </w:rPr>
        <w:t>goes</w:t>
      </w:r>
      <w:proofErr w:type="spellEnd"/>
      <w:r w:rsidRPr="00247E8C">
        <w:rPr>
          <w:sz w:val="26"/>
          <w:szCs w:val="26"/>
          <w:lang w:val="vi-VN"/>
        </w:rPr>
        <w:t xml:space="preserve"> </w:t>
      </w:r>
      <w:proofErr w:type="spellStart"/>
      <w:r w:rsidRPr="00247E8C">
        <w:rPr>
          <w:sz w:val="26"/>
          <w:szCs w:val="26"/>
          <w:lang w:val="vi-VN"/>
        </w:rPr>
        <w:t>through</w:t>
      </w:r>
      <w:proofErr w:type="spellEnd"/>
      <w:r w:rsidRPr="00247E8C">
        <w:rPr>
          <w:sz w:val="26"/>
          <w:szCs w:val="26"/>
          <w:lang w:val="vi-VN"/>
        </w:rPr>
        <w:t xml:space="preserve"> a </w:t>
      </w:r>
      <w:proofErr w:type="spellStart"/>
      <w:r w:rsidRPr="00247E8C">
        <w:rPr>
          <w:sz w:val="26"/>
          <w:szCs w:val="26"/>
          <w:lang w:val="vi-VN"/>
        </w:rPr>
        <w:t>few</w:t>
      </w:r>
      <w:proofErr w:type="spellEnd"/>
      <w:r w:rsidRPr="00247E8C">
        <w:rPr>
          <w:sz w:val="26"/>
          <w:szCs w:val="26"/>
          <w:lang w:val="vi-VN"/>
        </w:rPr>
        <w:t xml:space="preserve"> </w:t>
      </w:r>
      <w:proofErr w:type="spellStart"/>
      <w:r w:rsidRPr="00247E8C">
        <w:rPr>
          <w:sz w:val="26"/>
          <w:szCs w:val="26"/>
          <w:lang w:val="vi-VN"/>
        </w:rPr>
        <w:t>different</w:t>
      </w:r>
      <w:proofErr w:type="spellEnd"/>
      <w:r w:rsidRPr="00247E8C">
        <w:rPr>
          <w:sz w:val="26"/>
          <w:szCs w:val="26"/>
          <w:lang w:val="vi-VN"/>
        </w:rPr>
        <w:t xml:space="preserve"> </w:t>
      </w:r>
      <w:proofErr w:type="spellStart"/>
      <w:r w:rsidRPr="00247E8C">
        <w:rPr>
          <w:sz w:val="26"/>
          <w:szCs w:val="26"/>
          <w:lang w:val="vi-VN"/>
        </w:rPr>
        <w:t>stages</w:t>
      </w:r>
      <w:proofErr w:type="spellEnd"/>
      <w:r w:rsidRPr="00247E8C">
        <w:rPr>
          <w:sz w:val="26"/>
          <w:szCs w:val="26"/>
          <w:lang w:val="vi-VN"/>
        </w:rPr>
        <w:t xml:space="preserve"> </w:t>
      </w:r>
      <w:proofErr w:type="spellStart"/>
      <w:r w:rsidRPr="00247E8C">
        <w:rPr>
          <w:sz w:val="26"/>
          <w:szCs w:val="26"/>
          <w:lang w:val="vi-VN"/>
        </w:rPr>
        <w:t>of</w:t>
      </w:r>
      <w:proofErr w:type="spellEnd"/>
      <w:r w:rsidRPr="00247E8C">
        <w:rPr>
          <w:sz w:val="26"/>
          <w:szCs w:val="26"/>
          <w:lang w:val="vi-VN"/>
        </w:rPr>
        <w:t xml:space="preserve"> </w:t>
      </w:r>
      <w:proofErr w:type="spellStart"/>
      <w:r w:rsidRPr="00247E8C">
        <w:rPr>
          <w:sz w:val="26"/>
          <w:szCs w:val="26"/>
          <w:lang w:val="vi-VN"/>
        </w:rPr>
        <w:t>development</w:t>
      </w:r>
      <w:proofErr w:type="spellEnd"/>
      <w:r w:rsidRPr="00247E8C">
        <w:rPr>
          <w:sz w:val="26"/>
          <w:szCs w:val="26"/>
          <w:lang w:val="vi-VN"/>
        </w:rPr>
        <w:t xml:space="preserve">, </w:t>
      </w:r>
      <w:proofErr w:type="spellStart"/>
      <w:r w:rsidRPr="00247E8C">
        <w:rPr>
          <w:sz w:val="26"/>
          <w:szCs w:val="26"/>
          <w:lang w:val="vi-VN"/>
        </w:rPr>
        <w:t>including</w:t>
      </w:r>
      <w:proofErr w:type="spellEnd"/>
      <w:r w:rsidRPr="00247E8C">
        <w:rPr>
          <w:sz w:val="26"/>
          <w:szCs w:val="26"/>
          <w:lang w:val="vi-VN"/>
        </w:rPr>
        <w:t xml:space="preserve"> the </w:t>
      </w:r>
      <w:proofErr w:type="spellStart"/>
      <w:r w:rsidRPr="00247E8C">
        <w:rPr>
          <w:sz w:val="26"/>
          <w:szCs w:val="26"/>
          <w:lang w:val="vi-VN"/>
        </w:rPr>
        <w:t>creation</w:t>
      </w:r>
      <w:proofErr w:type="spellEnd"/>
      <w:r w:rsidRPr="00247E8C">
        <w:rPr>
          <w:sz w:val="26"/>
          <w:szCs w:val="26"/>
          <w:lang w:val="vi-VN"/>
        </w:rPr>
        <w:t xml:space="preserve"> </w:t>
      </w:r>
      <w:proofErr w:type="spellStart"/>
      <w:r w:rsidRPr="00247E8C">
        <w:rPr>
          <w:sz w:val="26"/>
          <w:szCs w:val="26"/>
          <w:lang w:val="vi-VN"/>
        </w:rPr>
        <w:t>of</w:t>
      </w:r>
      <w:proofErr w:type="spellEnd"/>
      <w:r w:rsidRPr="00247E8C">
        <w:rPr>
          <w:sz w:val="26"/>
          <w:szCs w:val="26"/>
          <w:lang w:val="vi-VN"/>
        </w:rPr>
        <w:t xml:space="preserve"> </w:t>
      </w:r>
      <w:proofErr w:type="spellStart"/>
      <w:r w:rsidRPr="00247E8C">
        <w:rPr>
          <w:sz w:val="26"/>
          <w:szCs w:val="26"/>
          <w:lang w:val="vi-VN"/>
        </w:rPr>
        <w:t>wireframes</w:t>
      </w:r>
      <w:proofErr w:type="spellEnd"/>
      <w:r w:rsidRPr="00247E8C">
        <w:rPr>
          <w:sz w:val="26"/>
          <w:szCs w:val="26"/>
          <w:lang w:val="vi-VN"/>
        </w:rPr>
        <w:t xml:space="preserve"> (</w:t>
      </w:r>
      <w:proofErr w:type="spellStart"/>
      <w:r w:rsidRPr="00247E8C">
        <w:rPr>
          <w:sz w:val="26"/>
          <w:szCs w:val="26"/>
          <w:lang w:val="vi-VN"/>
        </w:rPr>
        <w:t>rough</w:t>
      </w:r>
      <w:proofErr w:type="spellEnd"/>
      <w:r w:rsidRPr="00247E8C">
        <w:rPr>
          <w:sz w:val="26"/>
          <w:szCs w:val="26"/>
          <w:lang w:val="vi-VN"/>
        </w:rPr>
        <w:t xml:space="preserve"> </w:t>
      </w:r>
      <w:proofErr w:type="spellStart"/>
      <w:r w:rsidRPr="00247E8C">
        <w:rPr>
          <w:sz w:val="26"/>
          <w:szCs w:val="26"/>
          <w:lang w:val="vi-VN"/>
        </w:rPr>
        <w:t>outlines</w:t>
      </w:r>
      <w:proofErr w:type="spellEnd"/>
      <w:r w:rsidRPr="00247E8C">
        <w:rPr>
          <w:sz w:val="26"/>
          <w:szCs w:val="26"/>
          <w:lang w:val="vi-VN"/>
        </w:rPr>
        <w:t xml:space="preserve"> </w:t>
      </w:r>
      <w:proofErr w:type="spellStart"/>
      <w:r w:rsidRPr="00247E8C">
        <w:rPr>
          <w:sz w:val="26"/>
          <w:szCs w:val="26"/>
          <w:lang w:val="vi-VN"/>
        </w:rPr>
        <w:t>of</w:t>
      </w:r>
      <w:proofErr w:type="spellEnd"/>
      <w:r w:rsidRPr="00247E8C">
        <w:rPr>
          <w:sz w:val="26"/>
          <w:szCs w:val="26"/>
          <w:lang w:val="vi-VN"/>
        </w:rPr>
        <w:t xml:space="preserve"> the </w:t>
      </w:r>
      <w:proofErr w:type="spellStart"/>
      <w:r w:rsidRPr="00247E8C">
        <w:rPr>
          <w:sz w:val="26"/>
          <w:szCs w:val="26"/>
          <w:lang w:val="vi-VN"/>
        </w:rPr>
        <w:t>user</w:t>
      </w:r>
      <w:proofErr w:type="spellEnd"/>
      <w:r w:rsidRPr="00247E8C">
        <w:rPr>
          <w:sz w:val="26"/>
          <w:szCs w:val="26"/>
          <w:lang w:val="vi-VN"/>
        </w:rPr>
        <w:t xml:space="preserve"> </w:t>
      </w:r>
      <w:proofErr w:type="spellStart"/>
      <w:r w:rsidRPr="00247E8C">
        <w:rPr>
          <w:sz w:val="26"/>
          <w:szCs w:val="26"/>
          <w:lang w:val="vi-VN"/>
        </w:rPr>
        <w:t>flow</w:t>
      </w:r>
      <w:proofErr w:type="spellEnd"/>
      <w:r w:rsidRPr="00247E8C">
        <w:rPr>
          <w:sz w:val="26"/>
          <w:szCs w:val="26"/>
          <w:lang w:val="vi-VN"/>
        </w:rPr>
        <w:t xml:space="preserve">), </w:t>
      </w:r>
      <w:proofErr w:type="spellStart"/>
      <w:r w:rsidRPr="00247E8C">
        <w:rPr>
          <w:sz w:val="26"/>
          <w:szCs w:val="26"/>
          <w:lang w:val="vi-VN"/>
        </w:rPr>
        <w:t>prototypes</w:t>
      </w:r>
      <w:proofErr w:type="spellEnd"/>
      <w:r w:rsidRPr="00247E8C">
        <w:rPr>
          <w:sz w:val="26"/>
          <w:szCs w:val="26"/>
          <w:lang w:val="vi-VN"/>
        </w:rPr>
        <w:t xml:space="preserve"> (</w:t>
      </w:r>
      <w:proofErr w:type="spellStart"/>
      <w:r w:rsidRPr="00247E8C">
        <w:rPr>
          <w:sz w:val="26"/>
          <w:szCs w:val="26"/>
          <w:lang w:val="vi-VN"/>
        </w:rPr>
        <w:t>working</w:t>
      </w:r>
      <w:proofErr w:type="spellEnd"/>
      <w:r w:rsidRPr="00247E8C">
        <w:rPr>
          <w:sz w:val="26"/>
          <w:szCs w:val="26"/>
          <w:lang w:val="vi-VN"/>
        </w:rPr>
        <w:t xml:space="preserve"> </w:t>
      </w:r>
      <w:proofErr w:type="spellStart"/>
      <w:r w:rsidRPr="00247E8C">
        <w:rPr>
          <w:sz w:val="26"/>
          <w:szCs w:val="26"/>
          <w:lang w:val="vi-VN"/>
        </w:rPr>
        <w:t>examples</w:t>
      </w:r>
      <w:proofErr w:type="spellEnd"/>
      <w:r w:rsidRPr="00247E8C">
        <w:rPr>
          <w:sz w:val="26"/>
          <w:szCs w:val="26"/>
          <w:lang w:val="vi-VN"/>
        </w:rPr>
        <w:t xml:space="preserve"> </w:t>
      </w:r>
      <w:proofErr w:type="spellStart"/>
      <w:r w:rsidRPr="00247E8C">
        <w:rPr>
          <w:sz w:val="26"/>
          <w:szCs w:val="26"/>
          <w:lang w:val="vi-VN"/>
        </w:rPr>
        <w:t>of</w:t>
      </w:r>
      <w:proofErr w:type="spellEnd"/>
      <w:r w:rsidRPr="00247E8C">
        <w:rPr>
          <w:sz w:val="26"/>
          <w:szCs w:val="26"/>
          <w:lang w:val="vi-VN"/>
        </w:rPr>
        <w:t xml:space="preserve"> the </w:t>
      </w:r>
      <w:proofErr w:type="spellStart"/>
      <w:r w:rsidRPr="00247E8C">
        <w:rPr>
          <w:sz w:val="26"/>
          <w:szCs w:val="26"/>
          <w:lang w:val="vi-VN"/>
        </w:rPr>
        <w:t>site</w:t>
      </w:r>
      <w:proofErr w:type="spellEnd"/>
      <w:r w:rsidRPr="00247E8C">
        <w:rPr>
          <w:sz w:val="26"/>
          <w:szCs w:val="26"/>
          <w:lang w:val="vi-VN"/>
        </w:rPr>
        <w:t xml:space="preserve">), </w:t>
      </w:r>
      <w:proofErr w:type="spellStart"/>
      <w:r w:rsidRPr="00247E8C">
        <w:rPr>
          <w:sz w:val="26"/>
          <w:szCs w:val="26"/>
          <w:lang w:val="vi-VN"/>
        </w:rPr>
        <w:t>and</w:t>
      </w:r>
      <w:proofErr w:type="spellEnd"/>
      <w:r w:rsidRPr="00247E8C">
        <w:rPr>
          <w:sz w:val="26"/>
          <w:szCs w:val="26"/>
          <w:lang w:val="vi-VN"/>
        </w:rPr>
        <w:t xml:space="preserve"> </w:t>
      </w:r>
      <w:proofErr w:type="spellStart"/>
      <w:r w:rsidRPr="00247E8C">
        <w:rPr>
          <w:sz w:val="26"/>
          <w:szCs w:val="26"/>
          <w:lang w:val="vi-VN"/>
        </w:rPr>
        <w:t>finally</w:t>
      </w:r>
      <w:proofErr w:type="spellEnd"/>
      <w:r w:rsidRPr="00247E8C">
        <w:rPr>
          <w:sz w:val="26"/>
          <w:szCs w:val="26"/>
          <w:lang w:val="vi-VN"/>
        </w:rPr>
        <w:t xml:space="preserve"> </w:t>
      </w:r>
      <w:proofErr w:type="spellStart"/>
      <w:r w:rsidRPr="00247E8C">
        <w:rPr>
          <w:sz w:val="26"/>
          <w:szCs w:val="26"/>
          <w:lang w:val="vi-VN"/>
        </w:rPr>
        <w:t>user</w:t>
      </w:r>
      <w:proofErr w:type="spellEnd"/>
      <w:r w:rsidRPr="00247E8C">
        <w:rPr>
          <w:sz w:val="26"/>
          <w:szCs w:val="26"/>
          <w:lang w:val="vi-VN"/>
        </w:rPr>
        <w:t xml:space="preserve"> </w:t>
      </w:r>
      <w:proofErr w:type="spellStart"/>
      <w:r w:rsidRPr="00247E8C">
        <w:rPr>
          <w:sz w:val="26"/>
          <w:szCs w:val="26"/>
          <w:lang w:val="vi-VN"/>
        </w:rPr>
        <w:t>testing</w:t>
      </w:r>
      <w:proofErr w:type="spellEnd"/>
      <w:r w:rsidR="00903D49">
        <w:rPr>
          <w:sz w:val="26"/>
          <w:szCs w:val="26"/>
        </w:rPr>
        <w:t xml:space="preserve"> [</w:t>
      </w:r>
      <w:r w:rsidR="00727533">
        <w:rPr>
          <w:sz w:val="26"/>
          <w:szCs w:val="26"/>
        </w:rPr>
        <w:t>12</w:t>
      </w:r>
      <w:r w:rsidR="00903D49">
        <w:rPr>
          <w:sz w:val="26"/>
          <w:szCs w:val="26"/>
        </w:rPr>
        <w:t>]</w:t>
      </w:r>
      <w:r w:rsidRPr="00247E8C">
        <w:rPr>
          <w:sz w:val="26"/>
          <w:szCs w:val="26"/>
          <w:lang w:val="vi-VN"/>
        </w:rPr>
        <w:t>.</w:t>
      </w:r>
    </w:p>
    <w:p w14:paraId="49B0C9D5" w14:textId="5F69B79C" w:rsidR="00FC4296" w:rsidRPr="001A651A" w:rsidRDefault="00FC4296" w:rsidP="001A651A">
      <w:pPr>
        <w:pStyle w:val="oancuaDanhsach"/>
        <w:numPr>
          <w:ilvl w:val="0"/>
          <w:numId w:val="26"/>
        </w:numPr>
        <w:spacing w:after="160" w:line="360" w:lineRule="auto"/>
        <w:jc w:val="both"/>
        <w:outlineLvl w:val="2"/>
        <w:rPr>
          <w:b/>
          <w:bCs/>
          <w:color w:val="000000" w:themeColor="text1"/>
          <w:sz w:val="26"/>
          <w:szCs w:val="26"/>
          <w:u w:val="single"/>
        </w:rPr>
      </w:pPr>
      <w:bookmarkStart w:id="73" w:name="_Toc155314569"/>
      <w:bookmarkStart w:id="74" w:name="_Toc168082949"/>
      <w:r w:rsidRPr="001A651A">
        <w:rPr>
          <w:b/>
          <w:bCs/>
          <w:color w:val="000000" w:themeColor="text1"/>
          <w:sz w:val="26"/>
          <w:szCs w:val="26"/>
          <w:u w:val="single"/>
        </w:rPr>
        <w:t>Main languages to coding front-end</w:t>
      </w:r>
      <w:bookmarkEnd w:id="73"/>
      <w:bookmarkEnd w:id="74"/>
    </w:p>
    <w:p w14:paraId="42B30CD3" w14:textId="0A408F7E" w:rsidR="00E33A1F" w:rsidRPr="00247E8C" w:rsidRDefault="00E33A1F">
      <w:pPr>
        <w:spacing w:after="160" w:line="360" w:lineRule="auto"/>
        <w:ind w:firstLine="720"/>
        <w:jc w:val="both"/>
        <w:rPr>
          <w:sz w:val="26"/>
          <w:szCs w:val="26"/>
        </w:rPr>
      </w:pPr>
      <w:r w:rsidRPr="00247E8C">
        <w:rPr>
          <w:sz w:val="26"/>
          <w:szCs w:val="26"/>
        </w:rPr>
        <w:t xml:space="preserve">There are 7-8 languages to coding front-end, but in this case just </w:t>
      </w:r>
      <w:r w:rsidR="00727533">
        <w:rPr>
          <w:sz w:val="26"/>
          <w:szCs w:val="26"/>
        </w:rPr>
        <w:t>four</w:t>
      </w:r>
      <w:r w:rsidRPr="00247E8C">
        <w:rPr>
          <w:sz w:val="26"/>
          <w:szCs w:val="26"/>
        </w:rPr>
        <w:t xml:space="preserve"> main languages using in this project, it is </w:t>
      </w:r>
      <w:r w:rsidR="003B3E4B" w:rsidRPr="00247E8C">
        <w:rPr>
          <w:sz w:val="26"/>
          <w:szCs w:val="26"/>
        </w:rPr>
        <w:t>Hypertext</w:t>
      </w:r>
      <w:r w:rsidRPr="00247E8C">
        <w:rPr>
          <w:sz w:val="26"/>
          <w:szCs w:val="26"/>
        </w:rPr>
        <w:t xml:space="preserve"> Markup Language (HTML), Cascading Style Sheets (CSS), JavaScript</w:t>
      </w:r>
      <w:r w:rsidR="00727533">
        <w:rPr>
          <w:sz w:val="26"/>
          <w:szCs w:val="26"/>
        </w:rPr>
        <w:t xml:space="preserve"> and Bootstrap</w:t>
      </w:r>
      <w:r w:rsidRPr="00247E8C">
        <w:rPr>
          <w:sz w:val="26"/>
          <w:szCs w:val="26"/>
        </w:rPr>
        <w:t>.</w:t>
      </w:r>
    </w:p>
    <w:p w14:paraId="1617683D" w14:textId="63F62AF8" w:rsidR="00752154" w:rsidRPr="00752154" w:rsidRDefault="00E33A1F" w:rsidP="001A651A">
      <w:pPr>
        <w:spacing w:after="160" w:line="360" w:lineRule="auto"/>
        <w:ind w:firstLine="720"/>
        <w:jc w:val="both"/>
        <w:rPr>
          <w:sz w:val="26"/>
          <w:szCs w:val="26"/>
        </w:rPr>
      </w:pPr>
      <w:r w:rsidRPr="00247E8C">
        <w:rPr>
          <w:sz w:val="26"/>
          <w:szCs w:val="26"/>
        </w:rPr>
        <w:t xml:space="preserve">First, we are going to talk about </w:t>
      </w:r>
      <w:r w:rsidR="003B3E4B" w:rsidRPr="00247E8C">
        <w:rPr>
          <w:sz w:val="26"/>
          <w:szCs w:val="26"/>
        </w:rPr>
        <w:t>Hypertext</w:t>
      </w:r>
      <w:r w:rsidRPr="00247E8C">
        <w:rPr>
          <w:sz w:val="26"/>
          <w:szCs w:val="26"/>
        </w:rPr>
        <w:t xml:space="preserve"> Markup Language or HTML for short. HTML</w:t>
      </w:r>
      <w:r w:rsidR="00752154" w:rsidRPr="00752154">
        <w:rPr>
          <w:sz w:val="26"/>
          <w:szCs w:val="26"/>
        </w:rPr>
        <w:t xml:space="preserve"> is a text-based approach to describing how content contained within an HTML file is structured. This markup tells a web browser how to display text, images and other forms of multimedia on a webpage.</w:t>
      </w:r>
    </w:p>
    <w:p w14:paraId="7A240806" w14:textId="7913A81D" w:rsidR="0083431C" w:rsidRPr="00DA2FAB" w:rsidRDefault="00DA2FAB" w:rsidP="001A651A">
      <w:pPr>
        <w:spacing w:after="160" w:line="360" w:lineRule="auto"/>
        <w:ind w:firstLine="720"/>
        <w:jc w:val="both"/>
        <w:rPr>
          <w:sz w:val="26"/>
          <w:szCs w:val="26"/>
        </w:rPr>
      </w:pPr>
      <w:r w:rsidRPr="00DA2FAB">
        <w:rPr>
          <w:sz w:val="26"/>
          <w:szCs w:val="26"/>
        </w:rPr>
        <w:t>HTML stands for </w:t>
      </w:r>
      <w:r w:rsidR="003B3E4B" w:rsidRPr="00DA2FAB">
        <w:rPr>
          <w:sz w:val="26"/>
          <w:szCs w:val="26"/>
        </w:rPr>
        <w:t>Hypertext</w:t>
      </w:r>
      <w:r w:rsidRPr="00DA2FAB">
        <w:rPr>
          <w:sz w:val="26"/>
          <w:szCs w:val="26"/>
        </w:rPr>
        <w:t xml:space="preserve"> Markup Language. It</w:t>
      </w:r>
      <w:r w:rsidRPr="00DA2FAB">
        <w:rPr>
          <w:b/>
          <w:bCs/>
          <w:sz w:val="26"/>
          <w:szCs w:val="26"/>
        </w:rPr>
        <w:t> </w:t>
      </w:r>
      <w:r w:rsidRPr="00DA2FAB">
        <w:rPr>
          <w:sz w:val="26"/>
          <w:szCs w:val="26"/>
        </w:rPr>
        <w:t>is a standard markup language for web page creation. It allows the creation and structure of sections, paragraphs, and links using HTML elements (the building blocks of a web page) such as tags and attributes. </w:t>
      </w:r>
    </w:p>
    <w:p w14:paraId="01A6042C" w14:textId="3B14ADBA" w:rsidR="00DA2FAB" w:rsidRPr="00DA2FAB" w:rsidRDefault="00DA2FAB">
      <w:pPr>
        <w:spacing w:after="160" w:line="360" w:lineRule="auto"/>
        <w:jc w:val="both"/>
        <w:rPr>
          <w:sz w:val="26"/>
          <w:szCs w:val="26"/>
        </w:rPr>
      </w:pPr>
      <w:r w:rsidRPr="00DA2FAB">
        <w:rPr>
          <w:sz w:val="26"/>
          <w:szCs w:val="26"/>
        </w:rPr>
        <w:t>HTML has a lot of use cases, namely:</w:t>
      </w:r>
    </w:p>
    <w:p w14:paraId="58FACB13" w14:textId="77777777" w:rsidR="00DA2FAB" w:rsidRPr="00DA2FAB" w:rsidRDefault="00DA2FAB">
      <w:pPr>
        <w:numPr>
          <w:ilvl w:val="0"/>
          <w:numId w:val="8"/>
        </w:numPr>
        <w:spacing w:after="160" w:line="360" w:lineRule="auto"/>
        <w:jc w:val="both"/>
        <w:rPr>
          <w:sz w:val="26"/>
          <w:szCs w:val="26"/>
        </w:rPr>
      </w:pPr>
      <w:r w:rsidRPr="00DA2FAB">
        <w:rPr>
          <w:sz w:val="26"/>
          <w:szCs w:val="26"/>
        </w:rPr>
        <w:lastRenderedPageBreak/>
        <w:t>Web development. Developers use HTML code to design how a browser displays web page elements, such as text, hyperlinks, and media files. </w:t>
      </w:r>
    </w:p>
    <w:p w14:paraId="284D6F7F" w14:textId="77777777" w:rsidR="00DA2FAB" w:rsidRPr="00DA2FAB" w:rsidRDefault="00DA2FAB">
      <w:pPr>
        <w:numPr>
          <w:ilvl w:val="0"/>
          <w:numId w:val="8"/>
        </w:numPr>
        <w:spacing w:after="160" w:line="360" w:lineRule="auto"/>
        <w:jc w:val="both"/>
        <w:rPr>
          <w:sz w:val="26"/>
          <w:szCs w:val="26"/>
        </w:rPr>
      </w:pPr>
      <w:r w:rsidRPr="00DA2FAB">
        <w:rPr>
          <w:sz w:val="26"/>
          <w:szCs w:val="26"/>
        </w:rPr>
        <w:t>Internet navigation. Users can easily navigate and insert links between related pages and websites as HTML is heavily used to embed hyperlinks. </w:t>
      </w:r>
    </w:p>
    <w:p w14:paraId="33271646" w14:textId="721E7119" w:rsidR="00E33A1F" w:rsidRPr="00DA2FAB" w:rsidRDefault="00DA2FAB">
      <w:pPr>
        <w:numPr>
          <w:ilvl w:val="0"/>
          <w:numId w:val="8"/>
        </w:numPr>
        <w:spacing w:after="160" w:line="360" w:lineRule="auto"/>
        <w:jc w:val="both"/>
        <w:rPr>
          <w:sz w:val="26"/>
          <w:szCs w:val="26"/>
        </w:rPr>
      </w:pPr>
      <w:r w:rsidRPr="00DA2FAB">
        <w:rPr>
          <w:sz w:val="26"/>
          <w:szCs w:val="26"/>
        </w:rPr>
        <w:t>Web documentation. HTML makes it possible to organize and format documents, similarly to Microsoft Word.</w:t>
      </w:r>
      <w:r w:rsidR="00752154" w:rsidRPr="00DA2FAB">
        <w:rPr>
          <w:sz w:val="26"/>
          <w:szCs w:val="26"/>
        </w:rPr>
        <w:t xml:space="preserve"> [1</w:t>
      </w:r>
      <w:r w:rsidR="00494BDE">
        <w:rPr>
          <w:sz w:val="26"/>
          <w:szCs w:val="26"/>
        </w:rPr>
        <w:t>3</w:t>
      </w:r>
      <w:r w:rsidR="00752154" w:rsidRPr="00DA2FAB">
        <w:rPr>
          <w:sz w:val="26"/>
          <w:szCs w:val="26"/>
        </w:rPr>
        <w:t>].</w:t>
      </w:r>
    </w:p>
    <w:p w14:paraId="6C9C5D94" w14:textId="1918CF42" w:rsidR="00FC4296" w:rsidRPr="00247E8C" w:rsidRDefault="00422AF7" w:rsidP="001A651A">
      <w:pPr>
        <w:spacing w:after="160" w:line="360" w:lineRule="auto"/>
        <w:ind w:firstLine="720"/>
        <w:jc w:val="both"/>
        <w:rPr>
          <w:sz w:val="26"/>
          <w:szCs w:val="26"/>
        </w:rPr>
      </w:pPr>
      <w:r w:rsidRPr="00247E8C">
        <w:rPr>
          <w:sz w:val="26"/>
          <w:szCs w:val="26"/>
        </w:rPr>
        <w:t>Next Language make the website look cooler and more professional compared to HTML code only, and why this code file always call style. Cascading Style Sheets (CSS).</w:t>
      </w:r>
    </w:p>
    <w:p w14:paraId="440FF44A" w14:textId="77777777" w:rsidR="00E95088" w:rsidRPr="001A651A" w:rsidRDefault="00E95088" w:rsidP="001A651A">
      <w:pPr>
        <w:spacing w:after="160" w:line="360" w:lineRule="auto"/>
        <w:ind w:firstLine="720"/>
        <w:jc w:val="both"/>
        <w:rPr>
          <w:sz w:val="26"/>
          <w:szCs w:val="26"/>
        </w:rPr>
      </w:pPr>
      <w:r w:rsidRPr="001A651A">
        <w:rPr>
          <w:sz w:val="26"/>
          <w:szCs w:val="26"/>
        </w:rPr>
        <w:t>Cascading Style Sheets, fondly referred to as CSS, is a simple design language intended to simplify the process of making web pages presentable.</w:t>
      </w:r>
    </w:p>
    <w:p w14:paraId="44140FA8" w14:textId="4E9021A1" w:rsidR="00E95088" w:rsidRPr="001A651A" w:rsidRDefault="00E95088" w:rsidP="001A651A">
      <w:pPr>
        <w:spacing w:after="160" w:line="360" w:lineRule="auto"/>
        <w:ind w:firstLine="720"/>
        <w:jc w:val="both"/>
        <w:rPr>
          <w:sz w:val="26"/>
          <w:szCs w:val="26"/>
        </w:rPr>
      </w:pPr>
      <w:r w:rsidRPr="001A651A">
        <w:rPr>
          <w:sz w:val="26"/>
          <w:szCs w:val="26"/>
        </w:rPr>
        <w:t>CSS</w:t>
      </w:r>
      <w:r w:rsidR="001A651A">
        <w:rPr>
          <w:sz w:val="26"/>
          <w:szCs w:val="26"/>
        </w:rPr>
        <w:t xml:space="preserve"> [1</w:t>
      </w:r>
      <w:r w:rsidR="00494BDE">
        <w:rPr>
          <w:sz w:val="26"/>
          <w:szCs w:val="26"/>
        </w:rPr>
        <w:t>4</w:t>
      </w:r>
      <w:r w:rsidR="001A651A">
        <w:rPr>
          <w:sz w:val="26"/>
          <w:szCs w:val="26"/>
        </w:rPr>
        <w:t>]</w:t>
      </w:r>
      <w:r w:rsidRPr="001A651A">
        <w:rPr>
          <w:sz w:val="26"/>
          <w:szCs w:val="26"/>
        </w:rPr>
        <w:t xml:space="preserve"> handles the look and feel part of a web page. Using CSS, you can control the color of the text, the style of fonts, the spacing between paragraphs, how columns are sized and laid out, what background images or colors are used, layout </w:t>
      </w:r>
      <w:r w:rsidR="003B3E4B" w:rsidRPr="001A651A">
        <w:rPr>
          <w:sz w:val="26"/>
          <w:szCs w:val="26"/>
        </w:rPr>
        <w:t>designs, variations</w:t>
      </w:r>
      <w:r w:rsidRPr="001A651A">
        <w:rPr>
          <w:sz w:val="26"/>
          <w:szCs w:val="26"/>
        </w:rPr>
        <w:t xml:space="preserve"> in display for different devices and screen sizes as well as a variety of other effects.</w:t>
      </w:r>
    </w:p>
    <w:p w14:paraId="6831A1A0" w14:textId="03E1602B" w:rsidR="00FC5002" w:rsidRPr="00265D05" w:rsidRDefault="00E95088" w:rsidP="001A651A">
      <w:pPr>
        <w:spacing w:after="160" w:line="360" w:lineRule="auto"/>
        <w:ind w:firstLine="720"/>
        <w:jc w:val="both"/>
        <w:rPr>
          <w:sz w:val="26"/>
          <w:szCs w:val="26"/>
        </w:rPr>
      </w:pPr>
      <w:r w:rsidRPr="001A651A">
        <w:rPr>
          <w:sz w:val="26"/>
          <w:szCs w:val="26"/>
        </w:rPr>
        <w:t>CSS is easy to learn and understand but it provides powerful control over the presentation of an HTML document. Most commonly, CSS is combined with the markup languages HTML or XHTML.</w:t>
      </w:r>
      <w:r w:rsidR="003C5CDC">
        <w:rPr>
          <w:sz w:val="26"/>
          <w:szCs w:val="26"/>
        </w:rPr>
        <w:t xml:space="preserve"> </w:t>
      </w:r>
      <w:r w:rsidR="00FC5002" w:rsidRPr="00265D05">
        <w:rPr>
          <w:sz w:val="26"/>
          <w:szCs w:val="26"/>
        </w:rPr>
        <w:t>CSS is a language for specifying how documents are presented to users — how they are styled, laid out, etc.</w:t>
      </w:r>
      <w:r w:rsidR="00FC5002" w:rsidRPr="00247E8C">
        <w:rPr>
          <w:sz w:val="26"/>
          <w:szCs w:val="26"/>
        </w:rPr>
        <w:t xml:space="preserve"> </w:t>
      </w:r>
      <w:r w:rsidR="00FC5002" w:rsidRPr="00265D05">
        <w:rPr>
          <w:sz w:val="26"/>
          <w:szCs w:val="26"/>
        </w:rPr>
        <w:t>A document is usually a text file structured using a markup language — HTML is the most common markup language, but you may also come across other markup languages such as SVG or XML.</w:t>
      </w:r>
    </w:p>
    <w:p w14:paraId="19C84DD9" w14:textId="3C390AF1" w:rsidR="00FC5002" w:rsidRPr="00265D05" w:rsidRDefault="00FC5002" w:rsidP="001A651A">
      <w:pPr>
        <w:spacing w:after="160" w:line="360" w:lineRule="auto"/>
        <w:ind w:firstLine="720"/>
        <w:jc w:val="both"/>
        <w:rPr>
          <w:sz w:val="26"/>
          <w:szCs w:val="26"/>
        </w:rPr>
      </w:pPr>
      <w:r w:rsidRPr="00265D05">
        <w:rPr>
          <w:sz w:val="26"/>
          <w:szCs w:val="26"/>
        </w:rPr>
        <w:t>Presenting a document to a user means converting it into a form usable by your audience. Browsers, like Firefox, Chrome, or Edge, are designed to present documents visually, for example, on a computer screen, projector, or printer.</w:t>
      </w:r>
    </w:p>
    <w:p w14:paraId="474F51C8" w14:textId="0CD853E5" w:rsidR="00996A42" w:rsidRPr="00247E8C" w:rsidRDefault="00494BDE" w:rsidP="001A651A">
      <w:pPr>
        <w:spacing w:after="160" w:line="360" w:lineRule="auto"/>
        <w:ind w:firstLine="720"/>
        <w:jc w:val="both"/>
        <w:rPr>
          <w:sz w:val="26"/>
          <w:szCs w:val="26"/>
        </w:rPr>
      </w:pPr>
      <w:r>
        <w:rPr>
          <w:sz w:val="26"/>
          <w:szCs w:val="26"/>
        </w:rPr>
        <w:t>Next is</w:t>
      </w:r>
      <w:r w:rsidR="00996A42" w:rsidRPr="00247E8C">
        <w:rPr>
          <w:sz w:val="26"/>
          <w:szCs w:val="26"/>
        </w:rPr>
        <w:t xml:space="preserve"> JavaScript. </w:t>
      </w:r>
      <w:r w:rsidR="00554692" w:rsidRPr="00554692">
        <w:rPr>
          <w:sz w:val="26"/>
          <w:szCs w:val="26"/>
        </w:rPr>
        <w:t>JavaScript</w:t>
      </w:r>
      <w:r w:rsidR="00B93401">
        <w:rPr>
          <w:sz w:val="26"/>
          <w:szCs w:val="26"/>
        </w:rPr>
        <w:t xml:space="preserve"> [1</w:t>
      </w:r>
      <w:r>
        <w:rPr>
          <w:sz w:val="26"/>
          <w:szCs w:val="26"/>
        </w:rPr>
        <w:t>5</w:t>
      </w:r>
      <w:r w:rsidR="00B93401">
        <w:rPr>
          <w:sz w:val="26"/>
          <w:szCs w:val="26"/>
        </w:rPr>
        <w:t>]</w:t>
      </w:r>
      <w:r w:rsidR="00554692" w:rsidRPr="00554692">
        <w:rPr>
          <w:sz w:val="26"/>
          <w:szCs w:val="26"/>
        </w:rPr>
        <w:t xml:space="preserve"> is a scripting language for creating dynamic web page content. It creates elements for improving site visitors’ interaction with web pages, such as dropdown menus, animated graphics, and dynamic background colors.</w:t>
      </w:r>
      <w:r w:rsidR="00996A42" w:rsidRPr="00247E8C">
        <w:rPr>
          <w:sz w:val="26"/>
          <w:szCs w:val="26"/>
        </w:rPr>
        <w:t xml:space="preserve"> </w:t>
      </w:r>
    </w:p>
    <w:p w14:paraId="30DE70C9" w14:textId="77777777" w:rsidR="00B90D95" w:rsidRPr="00B90D95" w:rsidRDefault="00B90D95" w:rsidP="001A651A">
      <w:pPr>
        <w:spacing w:after="160" w:line="360" w:lineRule="auto"/>
        <w:ind w:firstLine="720"/>
        <w:jc w:val="both"/>
        <w:rPr>
          <w:sz w:val="26"/>
          <w:szCs w:val="26"/>
        </w:rPr>
      </w:pPr>
      <w:r w:rsidRPr="00B90D95">
        <w:rPr>
          <w:sz w:val="26"/>
          <w:szCs w:val="26"/>
        </w:rPr>
        <w:lastRenderedPageBreak/>
        <w:t>Today, JavaScript has plenty of frameworks and libraries to simplify complex projects, such as AngularJS, jQuery, and ReactJS.</w:t>
      </w:r>
    </w:p>
    <w:p w14:paraId="000A0774" w14:textId="77777777" w:rsidR="00B90D95" w:rsidRPr="00B90D95" w:rsidRDefault="00B90D95" w:rsidP="001A651A">
      <w:pPr>
        <w:spacing w:after="160" w:line="360" w:lineRule="auto"/>
        <w:ind w:firstLine="720"/>
        <w:jc w:val="both"/>
        <w:rPr>
          <w:sz w:val="26"/>
          <w:szCs w:val="26"/>
        </w:rPr>
      </w:pPr>
      <w:r w:rsidRPr="00B90D95">
        <w:rPr>
          <w:sz w:val="26"/>
          <w:szCs w:val="26"/>
        </w:rPr>
        <w:t>Originally run on the client-side, the JavaScript implementation has branched out to the server-side after the Node.js development ‒ a cross-platform server environment built on the Google Chrome JavaScript V8 engine.</w:t>
      </w:r>
    </w:p>
    <w:p w14:paraId="3B542821" w14:textId="422F89EB" w:rsidR="00A31B82" w:rsidRDefault="00B90D95" w:rsidP="001A651A">
      <w:pPr>
        <w:spacing w:after="160" w:line="360" w:lineRule="auto"/>
        <w:ind w:firstLine="720"/>
        <w:jc w:val="both"/>
        <w:rPr>
          <w:sz w:val="26"/>
          <w:szCs w:val="26"/>
        </w:rPr>
      </w:pPr>
      <w:r w:rsidRPr="00B90D95">
        <w:rPr>
          <w:sz w:val="26"/>
          <w:szCs w:val="26"/>
        </w:rPr>
        <w:t>While it caters to web-based programs the most, JavaScript programming features have other implementations in different areas. The following are several basic uses of JavaScript.</w:t>
      </w:r>
    </w:p>
    <w:p w14:paraId="15897676" w14:textId="5B53C36F" w:rsidR="00122332" w:rsidRPr="00122332" w:rsidRDefault="00122332" w:rsidP="00122332">
      <w:pPr>
        <w:spacing w:after="160" w:line="360" w:lineRule="auto"/>
        <w:ind w:firstLine="720"/>
        <w:jc w:val="both"/>
        <w:rPr>
          <w:sz w:val="26"/>
          <w:szCs w:val="26"/>
        </w:rPr>
      </w:pPr>
      <w:r>
        <w:rPr>
          <w:sz w:val="26"/>
          <w:szCs w:val="26"/>
        </w:rPr>
        <w:t xml:space="preserve">And last but not least, Bootstrap. </w:t>
      </w:r>
      <w:r w:rsidRPr="00122332">
        <w:rPr>
          <w:sz w:val="26"/>
          <w:szCs w:val="26"/>
        </w:rPr>
        <w:t>Bootstrap</w:t>
      </w:r>
      <w:r>
        <w:rPr>
          <w:sz w:val="26"/>
          <w:szCs w:val="26"/>
        </w:rPr>
        <w:t xml:space="preserve"> [16]</w:t>
      </w:r>
      <w:r w:rsidRPr="00122332">
        <w:rPr>
          <w:sz w:val="26"/>
          <w:szCs w:val="26"/>
        </w:rPr>
        <w:t xml:space="preserve"> is a free, </w:t>
      </w:r>
      <w:r w:rsidR="007C1B2C" w:rsidRPr="00122332">
        <w:rPr>
          <w:sz w:val="26"/>
          <w:szCs w:val="26"/>
        </w:rPr>
        <w:t>open-source</w:t>
      </w:r>
      <w:r w:rsidRPr="00122332">
        <w:rPr>
          <w:sz w:val="26"/>
          <w:szCs w:val="26"/>
        </w:rPr>
        <w:t xml:space="preserve"> front-end development framework for the creation of websites and web apps. Designed to enable responsive development of mobile-first websites, Bootstrap provides a collection of syntax for template designs.</w:t>
      </w:r>
      <w:r>
        <w:rPr>
          <w:sz w:val="26"/>
          <w:szCs w:val="26"/>
        </w:rPr>
        <w:t xml:space="preserve"> </w:t>
      </w:r>
    </w:p>
    <w:p w14:paraId="75A2DF4A" w14:textId="6A531841" w:rsidR="00122332" w:rsidRDefault="00122332" w:rsidP="00122332">
      <w:pPr>
        <w:spacing w:after="160" w:line="360" w:lineRule="auto"/>
        <w:ind w:firstLine="720"/>
        <w:jc w:val="both"/>
        <w:rPr>
          <w:sz w:val="26"/>
          <w:szCs w:val="26"/>
        </w:rPr>
      </w:pPr>
      <w:r w:rsidRPr="00122332">
        <w:rPr>
          <w:sz w:val="26"/>
          <w:szCs w:val="26"/>
        </w:rPr>
        <w:t>As a framework, Bootstrap includes the basics for responsive web development, so developers only need to insert the code into a pre-defined grid system. The Bootstrap framework is built on Hypertext Markup Language (HTML), cascading style sheets (CSS) and JavaScript. Web developers using Bootstrap can build websites much faster without spending time worrying about basic commands and functions.</w:t>
      </w:r>
    </w:p>
    <w:p w14:paraId="2B4C7290" w14:textId="77777777" w:rsidR="00122332" w:rsidRPr="00122332" w:rsidRDefault="00122332" w:rsidP="00122332">
      <w:pPr>
        <w:spacing w:after="160" w:line="360" w:lineRule="auto"/>
        <w:ind w:firstLine="720"/>
        <w:jc w:val="both"/>
        <w:rPr>
          <w:sz w:val="26"/>
          <w:szCs w:val="26"/>
        </w:rPr>
      </w:pPr>
      <w:r w:rsidRPr="00122332">
        <w:rPr>
          <w:sz w:val="26"/>
          <w:szCs w:val="26"/>
        </w:rPr>
        <w:t>Bootstrap makes responsive web design a reality. It makes it possible for a web page or app to detect the visitor's screen size and orientation and automatically adapt the display accordingly. The mobile-first approach assumes smartphones, tablets and task-specific mobile apps are employees' primary tools for getting work done. Bootstrap addresses the requirements of those technologies in design and includes UI components, layouts, JavaScript tools and the implementation framework. The software is available precompiled or as source code.</w:t>
      </w:r>
    </w:p>
    <w:p w14:paraId="070CC927" w14:textId="0BE23257" w:rsidR="00122332" w:rsidRPr="00F4221B" w:rsidRDefault="00122332" w:rsidP="00122332">
      <w:pPr>
        <w:spacing w:after="160" w:line="360" w:lineRule="auto"/>
        <w:ind w:firstLine="720"/>
        <w:jc w:val="both"/>
        <w:rPr>
          <w:sz w:val="26"/>
          <w:szCs w:val="26"/>
        </w:rPr>
      </w:pPr>
      <w:r w:rsidRPr="00122332">
        <w:rPr>
          <w:sz w:val="26"/>
          <w:szCs w:val="26"/>
        </w:rPr>
        <w:t>Mark Otto and Jacob Thornton developed Bootstrap at Twitter to improve the consistency of tools used on the site and to reduce maintenance. The software was formerly known as Twitter Blueprint and is sometimes referred to as Twitter Bootstrap.</w:t>
      </w:r>
    </w:p>
    <w:p w14:paraId="2E5F51CF" w14:textId="14B7F10F" w:rsidR="00A31B82" w:rsidRPr="00247E8C" w:rsidRDefault="0006323A" w:rsidP="001A651A">
      <w:pPr>
        <w:spacing w:after="160" w:line="360" w:lineRule="auto"/>
        <w:ind w:firstLine="720"/>
        <w:jc w:val="both"/>
        <w:rPr>
          <w:sz w:val="26"/>
          <w:szCs w:val="26"/>
        </w:rPr>
      </w:pPr>
      <w:r w:rsidRPr="00247E8C">
        <w:rPr>
          <w:sz w:val="26"/>
          <w:szCs w:val="26"/>
        </w:rPr>
        <w:lastRenderedPageBreak/>
        <w:t>In conclusion, front-end main languages create, design</w:t>
      </w:r>
      <w:r w:rsidR="0030632D">
        <w:rPr>
          <w:sz w:val="26"/>
          <w:szCs w:val="26"/>
        </w:rPr>
        <w:t>,</w:t>
      </w:r>
      <w:r w:rsidRPr="00247E8C">
        <w:rPr>
          <w:sz w:val="26"/>
          <w:szCs w:val="26"/>
        </w:rPr>
        <w:t xml:space="preserve"> the interface of the website to look as good looking as possible to help the visitors of the website more comfortable when using the website. </w:t>
      </w:r>
    </w:p>
    <w:p w14:paraId="15EB188D" w14:textId="725F6127" w:rsidR="0006323A" w:rsidRDefault="0006323A" w:rsidP="001A651A">
      <w:pPr>
        <w:spacing w:after="160" w:line="360" w:lineRule="auto"/>
        <w:ind w:firstLine="720"/>
        <w:jc w:val="both"/>
        <w:rPr>
          <w:sz w:val="26"/>
          <w:szCs w:val="26"/>
        </w:rPr>
      </w:pPr>
      <w:r w:rsidRPr="00247E8C">
        <w:rPr>
          <w:sz w:val="26"/>
          <w:szCs w:val="26"/>
        </w:rPr>
        <w:t xml:space="preserve">And that all for front-end, now let’s get to back-end of the website. If front-end called the client-side or user-side, then back-end is what call the </w:t>
      </w:r>
      <w:r w:rsidR="007763F6" w:rsidRPr="00247E8C">
        <w:rPr>
          <w:sz w:val="26"/>
          <w:szCs w:val="26"/>
        </w:rPr>
        <w:t>server-side.</w:t>
      </w:r>
    </w:p>
    <w:p w14:paraId="688A7053" w14:textId="77777777" w:rsidR="00122332" w:rsidRDefault="00122332" w:rsidP="001A651A">
      <w:pPr>
        <w:spacing w:after="160" w:line="360" w:lineRule="auto"/>
        <w:ind w:firstLine="720"/>
        <w:jc w:val="both"/>
        <w:rPr>
          <w:sz w:val="26"/>
          <w:szCs w:val="26"/>
        </w:rPr>
      </w:pPr>
    </w:p>
    <w:p w14:paraId="0DF09312" w14:textId="77777777" w:rsidR="00122332" w:rsidRDefault="00122332" w:rsidP="001A651A">
      <w:pPr>
        <w:spacing w:after="160" w:line="360" w:lineRule="auto"/>
        <w:ind w:firstLine="720"/>
        <w:jc w:val="both"/>
        <w:rPr>
          <w:sz w:val="26"/>
          <w:szCs w:val="26"/>
        </w:rPr>
      </w:pPr>
    </w:p>
    <w:p w14:paraId="6EBC368D" w14:textId="77777777" w:rsidR="00122332" w:rsidRDefault="00122332" w:rsidP="001A651A">
      <w:pPr>
        <w:spacing w:after="160" w:line="360" w:lineRule="auto"/>
        <w:ind w:firstLine="720"/>
        <w:jc w:val="both"/>
        <w:rPr>
          <w:sz w:val="26"/>
          <w:szCs w:val="26"/>
        </w:rPr>
      </w:pPr>
    </w:p>
    <w:p w14:paraId="5CF006EF" w14:textId="77777777" w:rsidR="00122332" w:rsidRDefault="00122332" w:rsidP="001A651A">
      <w:pPr>
        <w:spacing w:after="160" w:line="360" w:lineRule="auto"/>
        <w:ind w:firstLine="720"/>
        <w:jc w:val="both"/>
        <w:rPr>
          <w:sz w:val="26"/>
          <w:szCs w:val="26"/>
        </w:rPr>
      </w:pPr>
    </w:p>
    <w:p w14:paraId="708FDAAC" w14:textId="77777777" w:rsidR="00122332" w:rsidRDefault="00122332" w:rsidP="001A651A">
      <w:pPr>
        <w:spacing w:after="160" w:line="360" w:lineRule="auto"/>
        <w:ind w:firstLine="720"/>
        <w:jc w:val="both"/>
        <w:rPr>
          <w:sz w:val="26"/>
          <w:szCs w:val="26"/>
        </w:rPr>
      </w:pPr>
    </w:p>
    <w:p w14:paraId="263736BA" w14:textId="77777777" w:rsidR="00122332" w:rsidRDefault="00122332" w:rsidP="001A651A">
      <w:pPr>
        <w:spacing w:after="160" w:line="360" w:lineRule="auto"/>
        <w:ind w:firstLine="720"/>
        <w:jc w:val="both"/>
        <w:rPr>
          <w:sz w:val="26"/>
          <w:szCs w:val="26"/>
        </w:rPr>
      </w:pPr>
    </w:p>
    <w:p w14:paraId="58167706" w14:textId="77777777" w:rsidR="00122332" w:rsidRDefault="00122332" w:rsidP="001A651A">
      <w:pPr>
        <w:spacing w:after="160" w:line="360" w:lineRule="auto"/>
        <w:ind w:firstLine="720"/>
        <w:jc w:val="both"/>
        <w:rPr>
          <w:sz w:val="26"/>
          <w:szCs w:val="26"/>
        </w:rPr>
      </w:pPr>
    </w:p>
    <w:p w14:paraId="51A87AC0" w14:textId="77777777" w:rsidR="00122332" w:rsidRDefault="00122332" w:rsidP="001A651A">
      <w:pPr>
        <w:spacing w:after="160" w:line="360" w:lineRule="auto"/>
        <w:ind w:firstLine="720"/>
        <w:jc w:val="both"/>
        <w:rPr>
          <w:sz w:val="26"/>
          <w:szCs w:val="26"/>
        </w:rPr>
      </w:pPr>
    </w:p>
    <w:p w14:paraId="6ABB6C19" w14:textId="77777777" w:rsidR="00122332" w:rsidRDefault="00122332" w:rsidP="001A651A">
      <w:pPr>
        <w:spacing w:after="160" w:line="360" w:lineRule="auto"/>
        <w:ind w:firstLine="720"/>
        <w:jc w:val="both"/>
        <w:rPr>
          <w:sz w:val="26"/>
          <w:szCs w:val="26"/>
        </w:rPr>
      </w:pPr>
    </w:p>
    <w:p w14:paraId="6D0FC7D5" w14:textId="77777777" w:rsidR="00122332" w:rsidRDefault="00122332" w:rsidP="001A651A">
      <w:pPr>
        <w:spacing w:after="160" w:line="360" w:lineRule="auto"/>
        <w:ind w:firstLine="720"/>
        <w:jc w:val="both"/>
        <w:rPr>
          <w:sz w:val="26"/>
          <w:szCs w:val="26"/>
        </w:rPr>
      </w:pPr>
    </w:p>
    <w:p w14:paraId="6E3392B8" w14:textId="77777777" w:rsidR="00122332" w:rsidRDefault="00122332" w:rsidP="001A651A">
      <w:pPr>
        <w:spacing w:after="160" w:line="360" w:lineRule="auto"/>
        <w:ind w:firstLine="720"/>
        <w:jc w:val="both"/>
        <w:rPr>
          <w:sz w:val="26"/>
          <w:szCs w:val="26"/>
        </w:rPr>
      </w:pPr>
    </w:p>
    <w:p w14:paraId="01E2B3B8" w14:textId="77777777" w:rsidR="00122332" w:rsidRDefault="00122332" w:rsidP="001A651A">
      <w:pPr>
        <w:spacing w:after="160" w:line="360" w:lineRule="auto"/>
        <w:ind w:firstLine="720"/>
        <w:jc w:val="both"/>
        <w:rPr>
          <w:sz w:val="26"/>
          <w:szCs w:val="26"/>
        </w:rPr>
      </w:pPr>
    </w:p>
    <w:p w14:paraId="037F5DC2" w14:textId="77777777" w:rsidR="00122332" w:rsidRDefault="00122332" w:rsidP="001A651A">
      <w:pPr>
        <w:spacing w:after="160" w:line="360" w:lineRule="auto"/>
        <w:ind w:firstLine="720"/>
        <w:jc w:val="both"/>
        <w:rPr>
          <w:sz w:val="26"/>
          <w:szCs w:val="26"/>
        </w:rPr>
      </w:pPr>
    </w:p>
    <w:p w14:paraId="542BD5FF" w14:textId="77777777" w:rsidR="00122332" w:rsidRDefault="00122332" w:rsidP="001A651A">
      <w:pPr>
        <w:spacing w:after="160" w:line="360" w:lineRule="auto"/>
        <w:ind w:firstLine="720"/>
        <w:jc w:val="both"/>
        <w:rPr>
          <w:sz w:val="26"/>
          <w:szCs w:val="26"/>
        </w:rPr>
      </w:pPr>
    </w:p>
    <w:p w14:paraId="018541E4" w14:textId="77777777" w:rsidR="00122332" w:rsidRDefault="00122332" w:rsidP="001A651A">
      <w:pPr>
        <w:spacing w:after="160" w:line="360" w:lineRule="auto"/>
        <w:ind w:firstLine="720"/>
        <w:jc w:val="both"/>
        <w:rPr>
          <w:sz w:val="26"/>
          <w:szCs w:val="26"/>
        </w:rPr>
      </w:pPr>
    </w:p>
    <w:p w14:paraId="28FC76CD" w14:textId="77777777" w:rsidR="00122332" w:rsidRDefault="00122332" w:rsidP="001A651A">
      <w:pPr>
        <w:spacing w:after="160" w:line="360" w:lineRule="auto"/>
        <w:ind w:firstLine="720"/>
        <w:jc w:val="both"/>
        <w:rPr>
          <w:sz w:val="26"/>
          <w:szCs w:val="26"/>
        </w:rPr>
      </w:pPr>
    </w:p>
    <w:p w14:paraId="4B54CA77" w14:textId="77777777" w:rsidR="00122332" w:rsidRDefault="00122332" w:rsidP="001A651A">
      <w:pPr>
        <w:spacing w:after="160" w:line="360" w:lineRule="auto"/>
        <w:ind w:firstLine="720"/>
        <w:jc w:val="both"/>
        <w:rPr>
          <w:sz w:val="26"/>
          <w:szCs w:val="26"/>
        </w:rPr>
      </w:pPr>
    </w:p>
    <w:p w14:paraId="103E5015" w14:textId="77777777" w:rsidR="00122332" w:rsidRDefault="00122332" w:rsidP="001A651A">
      <w:pPr>
        <w:spacing w:after="160" w:line="360" w:lineRule="auto"/>
        <w:ind w:firstLine="720"/>
        <w:jc w:val="both"/>
        <w:rPr>
          <w:sz w:val="26"/>
          <w:szCs w:val="26"/>
        </w:rPr>
      </w:pPr>
    </w:p>
    <w:p w14:paraId="726FF99B" w14:textId="77777777" w:rsidR="00122332" w:rsidRPr="00247E8C" w:rsidRDefault="00122332" w:rsidP="001A651A">
      <w:pPr>
        <w:spacing w:after="160" w:line="360" w:lineRule="auto"/>
        <w:ind w:firstLine="720"/>
        <w:jc w:val="both"/>
        <w:rPr>
          <w:sz w:val="26"/>
          <w:szCs w:val="26"/>
        </w:rPr>
      </w:pPr>
    </w:p>
    <w:p w14:paraId="53782FC6" w14:textId="23E5B571" w:rsidR="007763F6" w:rsidRPr="00F4221B" w:rsidRDefault="007763F6" w:rsidP="00F4221B">
      <w:pPr>
        <w:pStyle w:val="oancuaDanhsach"/>
        <w:numPr>
          <w:ilvl w:val="0"/>
          <w:numId w:val="16"/>
        </w:numPr>
        <w:spacing w:after="160" w:line="360" w:lineRule="auto"/>
        <w:jc w:val="both"/>
        <w:outlineLvl w:val="1"/>
        <w:rPr>
          <w:b/>
          <w:bCs/>
          <w:color w:val="000000" w:themeColor="text1"/>
          <w:sz w:val="28"/>
          <w:szCs w:val="28"/>
        </w:rPr>
      </w:pPr>
      <w:bookmarkStart w:id="75" w:name="_Toc155314570"/>
      <w:bookmarkStart w:id="76" w:name="_Toc168082950"/>
      <w:r w:rsidRPr="00F4221B">
        <w:rPr>
          <w:b/>
          <w:bCs/>
          <w:color w:val="000000" w:themeColor="text1"/>
          <w:sz w:val="28"/>
          <w:szCs w:val="28"/>
        </w:rPr>
        <w:lastRenderedPageBreak/>
        <w:t xml:space="preserve">Back-end </w:t>
      </w:r>
      <w:r w:rsidR="001177A3" w:rsidRPr="00F4221B">
        <w:rPr>
          <w:b/>
          <w:bCs/>
          <w:color w:val="000000" w:themeColor="text1"/>
          <w:sz w:val="28"/>
          <w:szCs w:val="28"/>
        </w:rPr>
        <w:t>technical</w:t>
      </w:r>
      <w:bookmarkEnd w:id="75"/>
      <w:bookmarkEnd w:id="76"/>
    </w:p>
    <w:p w14:paraId="27FAC8EC" w14:textId="5DB073BA" w:rsidR="00ED7FBA" w:rsidRPr="00247E8C" w:rsidRDefault="00CC1D83" w:rsidP="00F4221B">
      <w:pPr>
        <w:spacing w:after="160" w:line="360" w:lineRule="auto"/>
        <w:ind w:firstLine="720"/>
        <w:jc w:val="both"/>
        <w:rPr>
          <w:sz w:val="26"/>
          <w:szCs w:val="26"/>
        </w:rPr>
      </w:pPr>
      <w:r w:rsidRPr="00247E8C">
        <w:rPr>
          <w:sz w:val="26"/>
          <w:szCs w:val="26"/>
        </w:rPr>
        <w:t>Back</w:t>
      </w:r>
      <w:r w:rsidR="006E5518" w:rsidRPr="00247E8C">
        <w:rPr>
          <w:sz w:val="26"/>
          <w:szCs w:val="26"/>
        </w:rPr>
        <w:t xml:space="preserve"> </w:t>
      </w:r>
      <w:r w:rsidRPr="00247E8C">
        <w:rPr>
          <w:sz w:val="26"/>
          <w:szCs w:val="26"/>
        </w:rPr>
        <w:t>end is a part that users can</w:t>
      </w:r>
      <w:r w:rsidR="00065F54">
        <w:rPr>
          <w:sz w:val="26"/>
          <w:szCs w:val="26"/>
        </w:rPr>
        <w:t>’t</w:t>
      </w:r>
      <w:r w:rsidRPr="00247E8C">
        <w:rPr>
          <w:sz w:val="26"/>
          <w:szCs w:val="26"/>
        </w:rPr>
        <w:t xml:space="preserve"> see, only admin and who have authority can access because it’s the server of a website. </w:t>
      </w:r>
    </w:p>
    <w:p w14:paraId="768B4F58" w14:textId="77698B73" w:rsidR="00065F54" w:rsidRPr="007C1B2C" w:rsidRDefault="00FE2A90" w:rsidP="007C1B2C">
      <w:pPr>
        <w:spacing w:after="160" w:line="360" w:lineRule="auto"/>
        <w:ind w:firstLine="720"/>
        <w:jc w:val="both"/>
        <w:rPr>
          <w:sz w:val="26"/>
          <w:szCs w:val="26"/>
        </w:rPr>
      </w:pPr>
      <w:r w:rsidRPr="00247E8C">
        <w:rPr>
          <w:sz w:val="26"/>
          <w:szCs w:val="26"/>
        </w:rPr>
        <w:t xml:space="preserve">There are a lot of </w:t>
      </w:r>
      <w:r w:rsidR="00B44974" w:rsidRPr="00247E8C">
        <w:rPr>
          <w:sz w:val="26"/>
          <w:szCs w:val="26"/>
        </w:rPr>
        <w:t>back-end</w:t>
      </w:r>
      <w:r w:rsidRPr="00247E8C">
        <w:rPr>
          <w:sz w:val="26"/>
          <w:szCs w:val="26"/>
        </w:rPr>
        <w:t xml:space="preserve"> coding languages and frameworks out there but in this project the </w:t>
      </w:r>
      <w:r w:rsidR="00B44974" w:rsidRPr="00247E8C">
        <w:rPr>
          <w:sz w:val="26"/>
          <w:szCs w:val="26"/>
        </w:rPr>
        <w:t>back-end</w:t>
      </w:r>
      <w:r w:rsidRPr="00247E8C">
        <w:rPr>
          <w:sz w:val="26"/>
          <w:szCs w:val="26"/>
        </w:rPr>
        <w:t xml:space="preserve"> will be coding in PHP</w:t>
      </w:r>
      <w:r w:rsidR="007C1B2C">
        <w:rPr>
          <w:sz w:val="26"/>
          <w:szCs w:val="26"/>
        </w:rPr>
        <w:t xml:space="preserve"> with a little bit support from </w:t>
      </w:r>
      <w:proofErr w:type="spellStart"/>
      <w:r w:rsidR="007C1B2C">
        <w:rPr>
          <w:sz w:val="26"/>
          <w:szCs w:val="26"/>
        </w:rPr>
        <w:t>Laragon</w:t>
      </w:r>
      <w:proofErr w:type="spellEnd"/>
    </w:p>
    <w:p w14:paraId="219E4964" w14:textId="215D7309" w:rsidR="00B44974" w:rsidRPr="00F4221B" w:rsidRDefault="00B44974" w:rsidP="00F4221B">
      <w:pPr>
        <w:pStyle w:val="oancuaDanhsach"/>
        <w:numPr>
          <w:ilvl w:val="0"/>
          <w:numId w:val="27"/>
        </w:numPr>
        <w:spacing w:after="160" w:line="360" w:lineRule="auto"/>
        <w:outlineLvl w:val="2"/>
        <w:rPr>
          <w:b/>
          <w:bCs/>
          <w:color w:val="000000" w:themeColor="text1"/>
          <w:sz w:val="26"/>
          <w:szCs w:val="26"/>
          <w:u w:val="single"/>
        </w:rPr>
      </w:pPr>
      <w:bookmarkStart w:id="77" w:name="_Toc155314571"/>
      <w:bookmarkStart w:id="78" w:name="_Toc168082951"/>
      <w:r w:rsidRPr="00F4221B">
        <w:rPr>
          <w:b/>
          <w:bCs/>
          <w:color w:val="000000" w:themeColor="text1"/>
          <w:sz w:val="26"/>
          <w:szCs w:val="26"/>
          <w:u w:val="single"/>
        </w:rPr>
        <w:t>PHP</w:t>
      </w:r>
      <w:bookmarkEnd w:id="77"/>
      <w:bookmarkEnd w:id="78"/>
    </w:p>
    <w:p w14:paraId="02966D44" w14:textId="5371CA11" w:rsidR="00B44974" w:rsidRPr="00247E8C" w:rsidRDefault="009E0123" w:rsidP="004247EE">
      <w:pPr>
        <w:spacing w:after="160" w:line="360" w:lineRule="auto"/>
        <w:ind w:firstLine="720"/>
        <w:jc w:val="both"/>
        <w:rPr>
          <w:sz w:val="26"/>
          <w:szCs w:val="26"/>
        </w:rPr>
      </w:pPr>
      <w:r>
        <w:rPr>
          <w:sz w:val="26"/>
          <w:szCs w:val="26"/>
        </w:rPr>
        <w:t>P</w:t>
      </w:r>
      <w:r w:rsidR="000D0487" w:rsidRPr="00247E8C">
        <w:rPr>
          <w:sz w:val="26"/>
          <w:szCs w:val="26"/>
        </w:rPr>
        <w:t>HP</w:t>
      </w:r>
      <w:r w:rsidR="004247EE">
        <w:rPr>
          <w:sz w:val="26"/>
          <w:szCs w:val="26"/>
        </w:rPr>
        <w:t xml:space="preserve"> [1</w:t>
      </w:r>
      <w:r w:rsidR="002017C2">
        <w:rPr>
          <w:sz w:val="26"/>
          <w:szCs w:val="26"/>
        </w:rPr>
        <w:t>7</w:t>
      </w:r>
      <w:r w:rsidR="004247EE">
        <w:rPr>
          <w:sz w:val="26"/>
          <w:szCs w:val="26"/>
        </w:rPr>
        <w:t>]</w:t>
      </w:r>
      <w:r w:rsidR="001177A3">
        <w:rPr>
          <w:sz w:val="26"/>
          <w:szCs w:val="26"/>
        </w:rPr>
        <w:t xml:space="preserve"> </w:t>
      </w:r>
      <w:r w:rsidR="000D0487" w:rsidRPr="00247E8C">
        <w:rPr>
          <w:sz w:val="26"/>
          <w:szCs w:val="26"/>
        </w:rPr>
        <w:t xml:space="preserve">(recursive acronym for PHP: Hypertext Preprocessor) is a </w:t>
      </w:r>
      <w:r w:rsidR="007B7F45" w:rsidRPr="00247E8C">
        <w:rPr>
          <w:sz w:val="26"/>
          <w:szCs w:val="26"/>
        </w:rPr>
        <w:t>widely used</w:t>
      </w:r>
      <w:r w:rsidR="000D0487" w:rsidRPr="00247E8C">
        <w:rPr>
          <w:sz w:val="26"/>
          <w:szCs w:val="26"/>
        </w:rPr>
        <w:t xml:space="preserve"> </w:t>
      </w:r>
      <w:r w:rsidR="007B7F45" w:rsidRPr="00247E8C">
        <w:rPr>
          <w:sz w:val="26"/>
          <w:szCs w:val="26"/>
        </w:rPr>
        <w:t>open-source</w:t>
      </w:r>
      <w:r w:rsidR="000D0487" w:rsidRPr="00247E8C">
        <w:rPr>
          <w:sz w:val="26"/>
          <w:szCs w:val="26"/>
        </w:rPr>
        <w:t xml:space="preserve"> general-purpose scripting language that is especially suited for web development and can be embedded into HTML.</w:t>
      </w:r>
      <w:r w:rsidR="007B7F45" w:rsidRPr="00247E8C">
        <w:rPr>
          <w:sz w:val="26"/>
          <w:szCs w:val="26"/>
        </w:rPr>
        <w:t xml:space="preserve"> </w:t>
      </w:r>
    </w:p>
    <w:p w14:paraId="5B673B9F" w14:textId="350A1F35" w:rsidR="007B7F45" w:rsidRPr="00247E8C" w:rsidRDefault="007B7F45" w:rsidP="00F4221B">
      <w:pPr>
        <w:spacing w:after="160" w:line="360" w:lineRule="auto"/>
        <w:ind w:firstLine="720"/>
        <w:jc w:val="both"/>
        <w:rPr>
          <w:sz w:val="26"/>
          <w:szCs w:val="26"/>
          <w:lang w:val="vi-VN"/>
        </w:rPr>
      </w:pPr>
      <w:proofErr w:type="spellStart"/>
      <w:r w:rsidRPr="00247E8C">
        <w:rPr>
          <w:sz w:val="26"/>
          <w:szCs w:val="26"/>
          <w:lang w:val="vi-VN"/>
        </w:rPr>
        <w:t>What</w:t>
      </w:r>
      <w:proofErr w:type="spellEnd"/>
      <w:r w:rsidRPr="00247E8C">
        <w:rPr>
          <w:sz w:val="26"/>
          <w:szCs w:val="26"/>
          <w:lang w:val="vi-VN"/>
        </w:rPr>
        <w:t xml:space="preserve"> </w:t>
      </w:r>
      <w:proofErr w:type="spellStart"/>
      <w:r w:rsidRPr="00247E8C">
        <w:rPr>
          <w:sz w:val="26"/>
          <w:szCs w:val="26"/>
          <w:lang w:val="vi-VN"/>
        </w:rPr>
        <w:t>distinguishes</w:t>
      </w:r>
      <w:proofErr w:type="spellEnd"/>
      <w:r w:rsidRPr="00247E8C">
        <w:rPr>
          <w:sz w:val="26"/>
          <w:szCs w:val="26"/>
          <w:lang w:val="vi-VN"/>
        </w:rPr>
        <w:t xml:space="preserve"> PHP </w:t>
      </w:r>
      <w:proofErr w:type="spellStart"/>
      <w:r w:rsidRPr="00247E8C">
        <w:rPr>
          <w:sz w:val="26"/>
          <w:szCs w:val="26"/>
          <w:lang w:val="vi-VN"/>
        </w:rPr>
        <w:t>from</w:t>
      </w:r>
      <w:proofErr w:type="spellEnd"/>
      <w:r w:rsidRPr="00247E8C">
        <w:rPr>
          <w:sz w:val="26"/>
          <w:szCs w:val="26"/>
          <w:lang w:val="vi-VN"/>
        </w:rPr>
        <w:t xml:space="preserve"> </w:t>
      </w:r>
      <w:proofErr w:type="spellStart"/>
      <w:r w:rsidRPr="00247E8C">
        <w:rPr>
          <w:sz w:val="26"/>
          <w:szCs w:val="26"/>
          <w:lang w:val="vi-VN"/>
        </w:rPr>
        <w:t>something</w:t>
      </w:r>
      <w:proofErr w:type="spellEnd"/>
      <w:r w:rsidRPr="00247E8C">
        <w:rPr>
          <w:sz w:val="26"/>
          <w:szCs w:val="26"/>
          <w:lang w:val="vi-VN"/>
        </w:rPr>
        <w:t xml:space="preserve"> </w:t>
      </w:r>
      <w:proofErr w:type="spellStart"/>
      <w:r w:rsidRPr="00247E8C">
        <w:rPr>
          <w:sz w:val="26"/>
          <w:szCs w:val="26"/>
          <w:lang w:val="vi-VN"/>
        </w:rPr>
        <w:t>like</w:t>
      </w:r>
      <w:proofErr w:type="spellEnd"/>
      <w:r w:rsidRPr="00247E8C">
        <w:rPr>
          <w:sz w:val="26"/>
          <w:szCs w:val="26"/>
          <w:lang w:val="vi-VN"/>
        </w:rPr>
        <w:t xml:space="preserve"> </w:t>
      </w:r>
      <w:proofErr w:type="spellStart"/>
      <w:r w:rsidRPr="00247E8C">
        <w:rPr>
          <w:sz w:val="26"/>
          <w:szCs w:val="26"/>
          <w:lang w:val="vi-VN"/>
        </w:rPr>
        <w:t>client-side</w:t>
      </w:r>
      <w:proofErr w:type="spellEnd"/>
      <w:r w:rsidRPr="00247E8C">
        <w:rPr>
          <w:sz w:val="26"/>
          <w:szCs w:val="26"/>
          <w:lang w:val="vi-VN"/>
        </w:rPr>
        <w:t xml:space="preserve"> </w:t>
      </w:r>
      <w:proofErr w:type="spellStart"/>
      <w:r w:rsidRPr="00247E8C">
        <w:rPr>
          <w:sz w:val="26"/>
          <w:szCs w:val="26"/>
          <w:lang w:val="vi-VN"/>
        </w:rPr>
        <w:t>JavaScript</w:t>
      </w:r>
      <w:proofErr w:type="spellEnd"/>
      <w:r w:rsidRPr="00247E8C">
        <w:rPr>
          <w:sz w:val="26"/>
          <w:szCs w:val="26"/>
          <w:lang w:val="vi-VN"/>
        </w:rPr>
        <w:t xml:space="preserve"> </w:t>
      </w:r>
      <w:proofErr w:type="spellStart"/>
      <w:r w:rsidRPr="00247E8C">
        <w:rPr>
          <w:sz w:val="26"/>
          <w:szCs w:val="26"/>
          <w:lang w:val="vi-VN"/>
        </w:rPr>
        <w:t>is</w:t>
      </w:r>
      <w:proofErr w:type="spellEnd"/>
      <w:r w:rsidRPr="00247E8C">
        <w:rPr>
          <w:sz w:val="26"/>
          <w:szCs w:val="26"/>
          <w:lang w:val="vi-VN"/>
        </w:rPr>
        <w:t xml:space="preserve"> </w:t>
      </w:r>
      <w:proofErr w:type="spellStart"/>
      <w:r w:rsidRPr="00247E8C">
        <w:rPr>
          <w:sz w:val="26"/>
          <w:szCs w:val="26"/>
          <w:lang w:val="vi-VN"/>
        </w:rPr>
        <w:t>that</w:t>
      </w:r>
      <w:proofErr w:type="spellEnd"/>
      <w:r w:rsidRPr="00247E8C">
        <w:rPr>
          <w:sz w:val="26"/>
          <w:szCs w:val="26"/>
          <w:lang w:val="vi-VN"/>
        </w:rPr>
        <w:t xml:space="preserve"> the </w:t>
      </w:r>
      <w:proofErr w:type="spellStart"/>
      <w:r w:rsidRPr="00247E8C">
        <w:rPr>
          <w:sz w:val="26"/>
          <w:szCs w:val="26"/>
          <w:lang w:val="vi-VN"/>
        </w:rPr>
        <w:t>code</w:t>
      </w:r>
      <w:proofErr w:type="spellEnd"/>
      <w:r w:rsidRPr="00247E8C">
        <w:rPr>
          <w:sz w:val="26"/>
          <w:szCs w:val="26"/>
          <w:lang w:val="vi-VN"/>
        </w:rPr>
        <w:t xml:space="preserve"> </w:t>
      </w:r>
      <w:proofErr w:type="spellStart"/>
      <w:r w:rsidRPr="00247E8C">
        <w:rPr>
          <w:sz w:val="26"/>
          <w:szCs w:val="26"/>
          <w:lang w:val="vi-VN"/>
        </w:rPr>
        <w:t>is</w:t>
      </w:r>
      <w:proofErr w:type="spellEnd"/>
      <w:r w:rsidRPr="00247E8C">
        <w:rPr>
          <w:sz w:val="26"/>
          <w:szCs w:val="26"/>
          <w:lang w:val="vi-VN"/>
        </w:rPr>
        <w:t xml:space="preserve"> </w:t>
      </w:r>
      <w:proofErr w:type="spellStart"/>
      <w:r w:rsidRPr="00247E8C">
        <w:rPr>
          <w:sz w:val="26"/>
          <w:szCs w:val="26"/>
          <w:lang w:val="vi-VN"/>
        </w:rPr>
        <w:t>executed</w:t>
      </w:r>
      <w:proofErr w:type="spellEnd"/>
      <w:r w:rsidRPr="00247E8C">
        <w:rPr>
          <w:sz w:val="26"/>
          <w:szCs w:val="26"/>
          <w:lang w:val="vi-VN"/>
        </w:rPr>
        <w:t xml:space="preserve"> </w:t>
      </w:r>
      <w:proofErr w:type="spellStart"/>
      <w:r w:rsidRPr="00247E8C">
        <w:rPr>
          <w:sz w:val="26"/>
          <w:szCs w:val="26"/>
          <w:lang w:val="vi-VN"/>
        </w:rPr>
        <w:t>on</w:t>
      </w:r>
      <w:proofErr w:type="spellEnd"/>
      <w:r w:rsidRPr="00247E8C">
        <w:rPr>
          <w:sz w:val="26"/>
          <w:szCs w:val="26"/>
          <w:lang w:val="vi-VN"/>
        </w:rPr>
        <w:t xml:space="preserve"> the </w:t>
      </w:r>
      <w:proofErr w:type="spellStart"/>
      <w:r w:rsidRPr="00247E8C">
        <w:rPr>
          <w:sz w:val="26"/>
          <w:szCs w:val="26"/>
          <w:lang w:val="vi-VN"/>
        </w:rPr>
        <w:t>server</w:t>
      </w:r>
      <w:proofErr w:type="spellEnd"/>
      <w:r w:rsidRPr="00247E8C">
        <w:rPr>
          <w:sz w:val="26"/>
          <w:szCs w:val="26"/>
          <w:lang w:val="vi-VN"/>
        </w:rPr>
        <w:t xml:space="preserve">, </w:t>
      </w:r>
      <w:proofErr w:type="spellStart"/>
      <w:r w:rsidRPr="00247E8C">
        <w:rPr>
          <w:sz w:val="26"/>
          <w:szCs w:val="26"/>
          <w:lang w:val="vi-VN"/>
        </w:rPr>
        <w:t>generating</w:t>
      </w:r>
      <w:proofErr w:type="spellEnd"/>
      <w:r w:rsidRPr="00247E8C">
        <w:rPr>
          <w:sz w:val="26"/>
          <w:szCs w:val="26"/>
          <w:lang w:val="vi-VN"/>
        </w:rPr>
        <w:t xml:space="preserve"> HTML </w:t>
      </w:r>
      <w:proofErr w:type="spellStart"/>
      <w:r w:rsidRPr="00247E8C">
        <w:rPr>
          <w:sz w:val="26"/>
          <w:szCs w:val="26"/>
          <w:lang w:val="vi-VN"/>
        </w:rPr>
        <w:t>which</w:t>
      </w:r>
      <w:proofErr w:type="spellEnd"/>
      <w:r w:rsidRPr="00247E8C">
        <w:rPr>
          <w:sz w:val="26"/>
          <w:szCs w:val="26"/>
          <w:lang w:val="vi-VN"/>
        </w:rPr>
        <w:t xml:space="preserve"> </w:t>
      </w:r>
      <w:proofErr w:type="spellStart"/>
      <w:r w:rsidRPr="00247E8C">
        <w:rPr>
          <w:sz w:val="26"/>
          <w:szCs w:val="26"/>
          <w:lang w:val="vi-VN"/>
        </w:rPr>
        <w:t>is</w:t>
      </w:r>
      <w:proofErr w:type="spellEnd"/>
      <w:r w:rsidRPr="00247E8C">
        <w:rPr>
          <w:sz w:val="26"/>
          <w:szCs w:val="26"/>
          <w:lang w:val="vi-VN"/>
        </w:rPr>
        <w:t xml:space="preserve"> then </w:t>
      </w:r>
      <w:proofErr w:type="spellStart"/>
      <w:r w:rsidRPr="00247E8C">
        <w:rPr>
          <w:sz w:val="26"/>
          <w:szCs w:val="26"/>
          <w:lang w:val="vi-VN"/>
        </w:rPr>
        <w:t>sent</w:t>
      </w:r>
      <w:proofErr w:type="spellEnd"/>
      <w:r w:rsidRPr="00247E8C">
        <w:rPr>
          <w:sz w:val="26"/>
          <w:szCs w:val="26"/>
          <w:lang w:val="vi-VN"/>
        </w:rPr>
        <w:t xml:space="preserve"> to the </w:t>
      </w:r>
      <w:proofErr w:type="spellStart"/>
      <w:r w:rsidRPr="00247E8C">
        <w:rPr>
          <w:sz w:val="26"/>
          <w:szCs w:val="26"/>
          <w:lang w:val="vi-VN"/>
        </w:rPr>
        <w:t>client</w:t>
      </w:r>
      <w:proofErr w:type="spellEnd"/>
      <w:r w:rsidRPr="00247E8C">
        <w:rPr>
          <w:sz w:val="26"/>
          <w:szCs w:val="26"/>
          <w:lang w:val="vi-VN"/>
        </w:rPr>
        <w:t xml:space="preserve">. The </w:t>
      </w:r>
      <w:proofErr w:type="spellStart"/>
      <w:r w:rsidRPr="00247E8C">
        <w:rPr>
          <w:sz w:val="26"/>
          <w:szCs w:val="26"/>
          <w:lang w:val="vi-VN"/>
        </w:rPr>
        <w:t>client</w:t>
      </w:r>
      <w:proofErr w:type="spellEnd"/>
      <w:r w:rsidRPr="00247E8C">
        <w:rPr>
          <w:sz w:val="26"/>
          <w:szCs w:val="26"/>
          <w:lang w:val="vi-VN"/>
        </w:rPr>
        <w:t xml:space="preserve"> </w:t>
      </w:r>
      <w:proofErr w:type="spellStart"/>
      <w:r w:rsidRPr="00247E8C">
        <w:rPr>
          <w:sz w:val="26"/>
          <w:szCs w:val="26"/>
          <w:lang w:val="vi-VN"/>
        </w:rPr>
        <w:t>would</w:t>
      </w:r>
      <w:proofErr w:type="spellEnd"/>
      <w:r w:rsidRPr="00247E8C">
        <w:rPr>
          <w:sz w:val="26"/>
          <w:szCs w:val="26"/>
          <w:lang w:val="vi-VN"/>
        </w:rPr>
        <w:t xml:space="preserve"> </w:t>
      </w:r>
      <w:proofErr w:type="spellStart"/>
      <w:r w:rsidRPr="00247E8C">
        <w:rPr>
          <w:sz w:val="26"/>
          <w:szCs w:val="26"/>
          <w:lang w:val="vi-VN"/>
        </w:rPr>
        <w:t>receive</w:t>
      </w:r>
      <w:proofErr w:type="spellEnd"/>
      <w:r w:rsidRPr="00247E8C">
        <w:rPr>
          <w:sz w:val="26"/>
          <w:szCs w:val="26"/>
          <w:lang w:val="vi-VN"/>
        </w:rPr>
        <w:t xml:space="preserve"> the </w:t>
      </w:r>
      <w:proofErr w:type="spellStart"/>
      <w:r w:rsidRPr="00247E8C">
        <w:rPr>
          <w:sz w:val="26"/>
          <w:szCs w:val="26"/>
          <w:lang w:val="vi-VN"/>
        </w:rPr>
        <w:t>results</w:t>
      </w:r>
      <w:proofErr w:type="spellEnd"/>
      <w:r w:rsidRPr="00247E8C">
        <w:rPr>
          <w:sz w:val="26"/>
          <w:szCs w:val="26"/>
          <w:lang w:val="vi-VN"/>
        </w:rPr>
        <w:t xml:space="preserve"> </w:t>
      </w:r>
      <w:proofErr w:type="spellStart"/>
      <w:r w:rsidRPr="00247E8C">
        <w:rPr>
          <w:sz w:val="26"/>
          <w:szCs w:val="26"/>
          <w:lang w:val="vi-VN"/>
        </w:rPr>
        <w:t>of</w:t>
      </w:r>
      <w:proofErr w:type="spellEnd"/>
      <w:r w:rsidRPr="00247E8C">
        <w:rPr>
          <w:sz w:val="26"/>
          <w:szCs w:val="26"/>
          <w:lang w:val="vi-VN"/>
        </w:rPr>
        <w:t xml:space="preserve"> </w:t>
      </w:r>
      <w:proofErr w:type="spellStart"/>
      <w:r w:rsidRPr="00247E8C">
        <w:rPr>
          <w:sz w:val="26"/>
          <w:szCs w:val="26"/>
          <w:lang w:val="vi-VN"/>
        </w:rPr>
        <w:t>running</w:t>
      </w:r>
      <w:proofErr w:type="spellEnd"/>
      <w:r w:rsidRPr="00247E8C">
        <w:rPr>
          <w:sz w:val="26"/>
          <w:szCs w:val="26"/>
          <w:lang w:val="vi-VN"/>
        </w:rPr>
        <w:t xml:space="preserve"> </w:t>
      </w:r>
      <w:proofErr w:type="spellStart"/>
      <w:r w:rsidRPr="00247E8C">
        <w:rPr>
          <w:sz w:val="26"/>
          <w:szCs w:val="26"/>
          <w:lang w:val="vi-VN"/>
        </w:rPr>
        <w:t>that</w:t>
      </w:r>
      <w:proofErr w:type="spellEnd"/>
      <w:r w:rsidRPr="00247E8C">
        <w:rPr>
          <w:sz w:val="26"/>
          <w:szCs w:val="26"/>
          <w:lang w:val="vi-VN"/>
        </w:rPr>
        <w:t xml:space="preserve"> </w:t>
      </w:r>
      <w:proofErr w:type="spellStart"/>
      <w:r w:rsidRPr="00247E8C">
        <w:rPr>
          <w:sz w:val="26"/>
          <w:szCs w:val="26"/>
          <w:lang w:val="vi-VN"/>
        </w:rPr>
        <w:t>script</w:t>
      </w:r>
      <w:proofErr w:type="spellEnd"/>
      <w:r w:rsidRPr="00247E8C">
        <w:rPr>
          <w:sz w:val="26"/>
          <w:szCs w:val="26"/>
          <w:lang w:val="vi-VN"/>
        </w:rPr>
        <w:t xml:space="preserve">, </w:t>
      </w:r>
      <w:proofErr w:type="spellStart"/>
      <w:r w:rsidRPr="00247E8C">
        <w:rPr>
          <w:sz w:val="26"/>
          <w:szCs w:val="26"/>
          <w:lang w:val="vi-VN"/>
        </w:rPr>
        <w:t>but</w:t>
      </w:r>
      <w:proofErr w:type="spellEnd"/>
      <w:r w:rsidRPr="00247E8C">
        <w:rPr>
          <w:sz w:val="26"/>
          <w:szCs w:val="26"/>
          <w:lang w:val="vi-VN"/>
        </w:rPr>
        <w:t xml:space="preserve"> </w:t>
      </w:r>
      <w:proofErr w:type="spellStart"/>
      <w:r w:rsidRPr="00247E8C">
        <w:rPr>
          <w:sz w:val="26"/>
          <w:szCs w:val="26"/>
          <w:lang w:val="vi-VN"/>
        </w:rPr>
        <w:t>would</w:t>
      </w:r>
      <w:proofErr w:type="spellEnd"/>
      <w:r w:rsidRPr="00247E8C">
        <w:rPr>
          <w:sz w:val="26"/>
          <w:szCs w:val="26"/>
          <w:lang w:val="vi-VN"/>
        </w:rPr>
        <w:t xml:space="preserve"> </w:t>
      </w:r>
      <w:proofErr w:type="spellStart"/>
      <w:r w:rsidRPr="00247E8C">
        <w:rPr>
          <w:sz w:val="26"/>
          <w:szCs w:val="26"/>
          <w:lang w:val="vi-VN"/>
        </w:rPr>
        <w:t>not</w:t>
      </w:r>
      <w:proofErr w:type="spellEnd"/>
      <w:r w:rsidRPr="00247E8C">
        <w:rPr>
          <w:sz w:val="26"/>
          <w:szCs w:val="26"/>
          <w:lang w:val="vi-VN"/>
        </w:rPr>
        <w:t xml:space="preserve"> </w:t>
      </w:r>
      <w:proofErr w:type="spellStart"/>
      <w:r w:rsidRPr="00247E8C">
        <w:rPr>
          <w:sz w:val="26"/>
          <w:szCs w:val="26"/>
          <w:lang w:val="vi-VN"/>
        </w:rPr>
        <w:t>know</w:t>
      </w:r>
      <w:proofErr w:type="spellEnd"/>
      <w:r w:rsidRPr="00247E8C">
        <w:rPr>
          <w:sz w:val="26"/>
          <w:szCs w:val="26"/>
          <w:lang w:val="vi-VN"/>
        </w:rPr>
        <w:t xml:space="preserve"> </w:t>
      </w:r>
      <w:proofErr w:type="spellStart"/>
      <w:r w:rsidRPr="00247E8C">
        <w:rPr>
          <w:sz w:val="26"/>
          <w:szCs w:val="26"/>
          <w:lang w:val="vi-VN"/>
        </w:rPr>
        <w:t>what</w:t>
      </w:r>
      <w:proofErr w:type="spellEnd"/>
      <w:r w:rsidRPr="00247E8C">
        <w:rPr>
          <w:sz w:val="26"/>
          <w:szCs w:val="26"/>
          <w:lang w:val="vi-VN"/>
        </w:rPr>
        <w:t xml:space="preserve"> the </w:t>
      </w:r>
      <w:proofErr w:type="spellStart"/>
      <w:r w:rsidRPr="00247E8C">
        <w:rPr>
          <w:sz w:val="26"/>
          <w:szCs w:val="26"/>
          <w:lang w:val="vi-VN"/>
        </w:rPr>
        <w:t>underlying</w:t>
      </w:r>
      <w:proofErr w:type="spellEnd"/>
      <w:r w:rsidRPr="00247E8C">
        <w:rPr>
          <w:sz w:val="26"/>
          <w:szCs w:val="26"/>
          <w:lang w:val="vi-VN"/>
        </w:rPr>
        <w:t xml:space="preserve"> </w:t>
      </w:r>
      <w:proofErr w:type="spellStart"/>
      <w:r w:rsidRPr="00247E8C">
        <w:rPr>
          <w:sz w:val="26"/>
          <w:szCs w:val="26"/>
          <w:lang w:val="vi-VN"/>
        </w:rPr>
        <w:t>code</w:t>
      </w:r>
      <w:proofErr w:type="spellEnd"/>
      <w:r w:rsidRPr="00247E8C">
        <w:rPr>
          <w:sz w:val="26"/>
          <w:szCs w:val="26"/>
          <w:lang w:val="vi-VN"/>
        </w:rPr>
        <w:t xml:space="preserve"> </w:t>
      </w:r>
      <w:proofErr w:type="spellStart"/>
      <w:r w:rsidRPr="00247E8C">
        <w:rPr>
          <w:sz w:val="26"/>
          <w:szCs w:val="26"/>
          <w:lang w:val="vi-VN"/>
        </w:rPr>
        <w:t>was</w:t>
      </w:r>
      <w:proofErr w:type="spellEnd"/>
      <w:r w:rsidRPr="00247E8C">
        <w:rPr>
          <w:sz w:val="26"/>
          <w:szCs w:val="26"/>
          <w:lang w:val="vi-VN"/>
        </w:rPr>
        <w:t xml:space="preserve">. </w:t>
      </w:r>
      <w:proofErr w:type="spellStart"/>
      <w:r w:rsidRPr="00247E8C">
        <w:rPr>
          <w:sz w:val="26"/>
          <w:szCs w:val="26"/>
          <w:lang w:val="vi-VN"/>
        </w:rPr>
        <w:t>You</w:t>
      </w:r>
      <w:proofErr w:type="spellEnd"/>
      <w:r w:rsidRPr="00247E8C">
        <w:rPr>
          <w:sz w:val="26"/>
          <w:szCs w:val="26"/>
          <w:lang w:val="vi-VN"/>
        </w:rPr>
        <w:t xml:space="preserve"> can </w:t>
      </w:r>
      <w:proofErr w:type="spellStart"/>
      <w:r w:rsidRPr="00247E8C">
        <w:rPr>
          <w:sz w:val="26"/>
          <w:szCs w:val="26"/>
          <w:lang w:val="vi-VN"/>
        </w:rPr>
        <w:t>even</w:t>
      </w:r>
      <w:proofErr w:type="spellEnd"/>
      <w:r w:rsidRPr="00247E8C">
        <w:rPr>
          <w:sz w:val="26"/>
          <w:szCs w:val="26"/>
          <w:lang w:val="vi-VN"/>
        </w:rPr>
        <w:t xml:space="preserve"> </w:t>
      </w:r>
      <w:proofErr w:type="spellStart"/>
      <w:r w:rsidRPr="00247E8C">
        <w:rPr>
          <w:sz w:val="26"/>
          <w:szCs w:val="26"/>
          <w:lang w:val="vi-VN"/>
        </w:rPr>
        <w:t>configure</w:t>
      </w:r>
      <w:proofErr w:type="spellEnd"/>
      <w:r w:rsidRPr="00247E8C">
        <w:rPr>
          <w:sz w:val="26"/>
          <w:szCs w:val="26"/>
          <w:lang w:val="vi-VN"/>
        </w:rPr>
        <w:t xml:space="preserve"> </w:t>
      </w:r>
      <w:proofErr w:type="spellStart"/>
      <w:r w:rsidRPr="00247E8C">
        <w:rPr>
          <w:sz w:val="26"/>
          <w:szCs w:val="26"/>
          <w:lang w:val="vi-VN"/>
        </w:rPr>
        <w:t>your</w:t>
      </w:r>
      <w:proofErr w:type="spellEnd"/>
      <w:r w:rsidRPr="00247E8C">
        <w:rPr>
          <w:sz w:val="26"/>
          <w:szCs w:val="26"/>
          <w:lang w:val="vi-VN"/>
        </w:rPr>
        <w:t xml:space="preserve"> </w:t>
      </w:r>
      <w:proofErr w:type="spellStart"/>
      <w:r w:rsidRPr="00247E8C">
        <w:rPr>
          <w:sz w:val="26"/>
          <w:szCs w:val="26"/>
          <w:lang w:val="vi-VN"/>
        </w:rPr>
        <w:t>web</w:t>
      </w:r>
      <w:proofErr w:type="spellEnd"/>
      <w:r w:rsidRPr="00247E8C">
        <w:rPr>
          <w:sz w:val="26"/>
          <w:szCs w:val="26"/>
          <w:lang w:val="vi-VN"/>
        </w:rPr>
        <w:t xml:space="preserve"> </w:t>
      </w:r>
      <w:proofErr w:type="spellStart"/>
      <w:r w:rsidRPr="00247E8C">
        <w:rPr>
          <w:sz w:val="26"/>
          <w:szCs w:val="26"/>
          <w:lang w:val="vi-VN"/>
        </w:rPr>
        <w:t>server</w:t>
      </w:r>
      <w:proofErr w:type="spellEnd"/>
      <w:r w:rsidRPr="00247E8C">
        <w:rPr>
          <w:sz w:val="26"/>
          <w:szCs w:val="26"/>
          <w:lang w:val="vi-VN"/>
        </w:rPr>
        <w:t xml:space="preserve"> to </w:t>
      </w:r>
      <w:proofErr w:type="spellStart"/>
      <w:r w:rsidRPr="00247E8C">
        <w:rPr>
          <w:sz w:val="26"/>
          <w:szCs w:val="26"/>
          <w:lang w:val="vi-VN"/>
        </w:rPr>
        <w:t>process</w:t>
      </w:r>
      <w:proofErr w:type="spellEnd"/>
      <w:r w:rsidRPr="00247E8C">
        <w:rPr>
          <w:sz w:val="26"/>
          <w:szCs w:val="26"/>
          <w:lang w:val="vi-VN"/>
        </w:rPr>
        <w:t xml:space="preserve"> </w:t>
      </w:r>
      <w:proofErr w:type="spellStart"/>
      <w:r w:rsidRPr="00247E8C">
        <w:rPr>
          <w:sz w:val="26"/>
          <w:szCs w:val="26"/>
          <w:lang w:val="vi-VN"/>
        </w:rPr>
        <w:t>all</w:t>
      </w:r>
      <w:proofErr w:type="spellEnd"/>
      <w:r w:rsidRPr="00247E8C">
        <w:rPr>
          <w:sz w:val="26"/>
          <w:szCs w:val="26"/>
          <w:lang w:val="vi-VN"/>
        </w:rPr>
        <w:t xml:space="preserve"> </w:t>
      </w:r>
      <w:proofErr w:type="spellStart"/>
      <w:r w:rsidRPr="00247E8C">
        <w:rPr>
          <w:sz w:val="26"/>
          <w:szCs w:val="26"/>
          <w:lang w:val="vi-VN"/>
        </w:rPr>
        <w:t>your</w:t>
      </w:r>
      <w:proofErr w:type="spellEnd"/>
      <w:r w:rsidRPr="00247E8C">
        <w:rPr>
          <w:sz w:val="26"/>
          <w:szCs w:val="26"/>
          <w:lang w:val="vi-VN"/>
        </w:rPr>
        <w:t xml:space="preserve"> HTML </w:t>
      </w:r>
      <w:proofErr w:type="spellStart"/>
      <w:r w:rsidRPr="00247E8C">
        <w:rPr>
          <w:sz w:val="26"/>
          <w:szCs w:val="26"/>
          <w:lang w:val="vi-VN"/>
        </w:rPr>
        <w:t>files</w:t>
      </w:r>
      <w:proofErr w:type="spellEnd"/>
      <w:r w:rsidRPr="00247E8C">
        <w:rPr>
          <w:sz w:val="26"/>
          <w:szCs w:val="26"/>
          <w:lang w:val="vi-VN"/>
        </w:rPr>
        <w:t xml:space="preserve"> </w:t>
      </w:r>
      <w:proofErr w:type="spellStart"/>
      <w:r w:rsidRPr="00247E8C">
        <w:rPr>
          <w:sz w:val="26"/>
          <w:szCs w:val="26"/>
          <w:lang w:val="vi-VN"/>
        </w:rPr>
        <w:t>with</w:t>
      </w:r>
      <w:proofErr w:type="spellEnd"/>
      <w:r w:rsidRPr="00247E8C">
        <w:rPr>
          <w:sz w:val="26"/>
          <w:szCs w:val="26"/>
          <w:lang w:val="vi-VN"/>
        </w:rPr>
        <w:t xml:space="preserve"> PHP, </w:t>
      </w:r>
      <w:proofErr w:type="spellStart"/>
      <w:r w:rsidRPr="00247E8C">
        <w:rPr>
          <w:sz w:val="26"/>
          <w:szCs w:val="26"/>
          <w:lang w:val="vi-VN"/>
        </w:rPr>
        <w:t>and</w:t>
      </w:r>
      <w:proofErr w:type="spellEnd"/>
      <w:r w:rsidRPr="00247E8C">
        <w:rPr>
          <w:sz w:val="26"/>
          <w:szCs w:val="26"/>
          <w:lang w:val="vi-VN"/>
        </w:rPr>
        <w:t xml:space="preserve"> then </w:t>
      </w:r>
      <w:proofErr w:type="spellStart"/>
      <w:r w:rsidRPr="00247E8C">
        <w:rPr>
          <w:sz w:val="26"/>
          <w:szCs w:val="26"/>
          <w:lang w:val="vi-VN"/>
        </w:rPr>
        <w:t>there's</w:t>
      </w:r>
      <w:proofErr w:type="spellEnd"/>
      <w:r w:rsidRPr="00247E8C">
        <w:rPr>
          <w:sz w:val="26"/>
          <w:szCs w:val="26"/>
          <w:lang w:val="vi-VN"/>
        </w:rPr>
        <w:t xml:space="preserve"> </w:t>
      </w:r>
      <w:proofErr w:type="spellStart"/>
      <w:r w:rsidRPr="00247E8C">
        <w:rPr>
          <w:sz w:val="26"/>
          <w:szCs w:val="26"/>
          <w:lang w:val="vi-VN"/>
        </w:rPr>
        <w:t>really</w:t>
      </w:r>
      <w:proofErr w:type="spellEnd"/>
      <w:r w:rsidRPr="00247E8C">
        <w:rPr>
          <w:sz w:val="26"/>
          <w:szCs w:val="26"/>
          <w:lang w:val="vi-VN"/>
        </w:rPr>
        <w:t xml:space="preserve"> no </w:t>
      </w:r>
      <w:proofErr w:type="spellStart"/>
      <w:r w:rsidRPr="00247E8C">
        <w:rPr>
          <w:sz w:val="26"/>
          <w:szCs w:val="26"/>
          <w:lang w:val="vi-VN"/>
        </w:rPr>
        <w:t>way</w:t>
      </w:r>
      <w:proofErr w:type="spellEnd"/>
      <w:r w:rsidRPr="00247E8C">
        <w:rPr>
          <w:sz w:val="26"/>
          <w:szCs w:val="26"/>
          <w:lang w:val="vi-VN"/>
        </w:rPr>
        <w:t xml:space="preserve"> </w:t>
      </w:r>
      <w:proofErr w:type="spellStart"/>
      <w:r w:rsidRPr="00247E8C">
        <w:rPr>
          <w:sz w:val="26"/>
          <w:szCs w:val="26"/>
          <w:lang w:val="vi-VN"/>
        </w:rPr>
        <w:t>that</w:t>
      </w:r>
      <w:proofErr w:type="spellEnd"/>
      <w:r w:rsidRPr="00247E8C">
        <w:rPr>
          <w:sz w:val="26"/>
          <w:szCs w:val="26"/>
          <w:lang w:val="vi-VN"/>
        </w:rPr>
        <w:t xml:space="preserve"> </w:t>
      </w:r>
      <w:proofErr w:type="spellStart"/>
      <w:r w:rsidRPr="00247E8C">
        <w:rPr>
          <w:sz w:val="26"/>
          <w:szCs w:val="26"/>
          <w:lang w:val="vi-VN"/>
        </w:rPr>
        <w:t>users</w:t>
      </w:r>
      <w:proofErr w:type="spellEnd"/>
      <w:r w:rsidRPr="00247E8C">
        <w:rPr>
          <w:sz w:val="26"/>
          <w:szCs w:val="26"/>
          <w:lang w:val="vi-VN"/>
        </w:rPr>
        <w:t xml:space="preserve"> can </w:t>
      </w:r>
      <w:proofErr w:type="spellStart"/>
      <w:r w:rsidRPr="00247E8C">
        <w:rPr>
          <w:sz w:val="26"/>
          <w:szCs w:val="26"/>
          <w:lang w:val="vi-VN"/>
        </w:rPr>
        <w:t>tell</w:t>
      </w:r>
      <w:proofErr w:type="spellEnd"/>
      <w:r w:rsidRPr="00247E8C">
        <w:rPr>
          <w:sz w:val="26"/>
          <w:szCs w:val="26"/>
          <w:lang w:val="vi-VN"/>
        </w:rPr>
        <w:t xml:space="preserve"> </w:t>
      </w:r>
      <w:proofErr w:type="spellStart"/>
      <w:r w:rsidRPr="00247E8C">
        <w:rPr>
          <w:sz w:val="26"/>
          <w:szCs w:val="26"/>
          <w:lang w:val="vi-VN"/>
        </w:rPr>
        <w:t>what</w:t>
      </w:r>
      <w:proofErr w:type="spellEnd"/>
      <w:r w:rsidRPr="00247E8C">
        <w:rPr>
          <w:sz w:val="26"/>
          <w:szCs w:val="26"/>
          <w:lang w:val="vi-VN"/>
        </w:rPr>
        <w:t xml:space="preserve"> </w:t>
      </w:r>
      <w:proofErr w:type="spellStart"/>
      <w:r w:rsidRPr="00247E8C">
        <w:rPr>
          <w:sz w:val="26"/>
          <w:szCs w:val="26"/>
          <w:lang w:val="vi-VN"/>
        </w:rPr>
        <w:t>you</w:t>
      </w:r>
      <w:proofErr w:type="spellEnd"/>
      <w:r w:rsidRPr="00247E8C">
        <w:rPr>
          <w:sz w:val="26"/>
          <w:szCs w:val="26"/>
          <w:lang w:val="vi-VN"/>
        </w:rPr>
        <w:t xml:space="preserve"> </w:t>
      </w:r>
      <w:proofErr w:type="spellStart"/>
      <w:r w:rsidRPr="00247E8C">
        <w:rPr>
          <w:sz w:val="26"/>
          <w:szCs w:val="26"/>
          <w:lang w:val="vi-VN"/>
        </w:rPr>
        <w:t>have</w:t>
      </w:r>
      <w:proofErr w:type="spellEnd"/>
      <w:r w:rsidRPr="00247E8C">
        <w:rPr>
          <w:sz w:val="26"/>
          <w:szCs w:val="26"/>
          <w:lang w:val="vi-VN"/>
        </w:rPr>
        <w:t xml:space="preserve"> </w:t>
      </w:r>
      <w:proofErr w:type="spellStart"/>
      <w:r w:rsidRPr="00247E8C">
        <w:rPr>
          <w:sz w:val="26"/>
          <w:szCs w:val="26"/>
          <w:lang w:val="vi-VN"/>
        </w:rPr>
        <w:t>up</w:t>
      </w:r>
      <w:proofErr w:type="spellEnd"/>
      <w:r w:rsidRPr="00247E8C">
        <w:rPr>
          <w:sz w:val="26"/>
          <w:szCs w:val="26"/>
          <w:lang w:val="vi-VN"/>
        </w:rPr>
        <w:t xml:space="preserve"> </w:t>
      </w:r>
      <w:proofErr w:type="spellStart"/>
      <w:r w:rsidRPr="00247E8C">
        <w:rPr>
          <w:sz w:val="26"/>
          <w:szCs w:val="26"/>
          <w:lang w:val="vi-VN"/>
        </w:rPr>
        <w:t>your</w:t>
      </w:r>
      <w:proofErr w:type="spellEnd"/>
      <w:r w:rsidRPr="00247E8C">
        <w:rPr>
          <w:sz w:val="26"/>
          <w:szCs w:val="26"/>
          <w:lang w:val="vi-VN"/>
        </w:rPr>
        <w:t xml:space="preserve"> </w:t>
      </w:r>
      <w:proofErr w:type="spellStart"/>
      <w:r w:rsidRPr="00247E8C">
        <w:rPr>
          <w:sz w:val="26"/>
          <w:szCs w:val="26"/>
          <w:lang w:val="vi-VN"/>
        </w:rPr>
        <w:t>sleeve</w:t>
      </w:r>
      <w:proofErr w:type="spellEnd"/>
      <w:r w:rsidRPr="00247E8C">
        <w:rPr>
          <w:sz w:val="26"/>
          <w:szCs w:val="26"/>
          <w:lang w:val="vi-VN"/>
        </w:rPr>
        <w:t>.</w:t>
      </w:r>
    </w:p>
    <w:p w14:paraId="4D41E920" w14:textId="3F309ACE" w:rsidR="007B7F45" w:rsidRPr="00247E8C" w:rsidRDefault="007B7F45" w:rsidP="00F4221B">
      <w:pPr>
        <w:spacing w:after="160" w:line="360" w:lineRule="auto"/>
        <w:ind w:firstLine="720"/>
        <w:jc w:val="both"/>
        <w:rPr>
          <w:sz w:val="26"/>
          <w:szCs w:val="26"/>
          <w:lang w:val="vi-VN"/>
        </w:rPr>
      </w:pPr>
      <w:r w:rsidRPr="00247E8C">
        <w:rPr>
          <w:sz w:val="26"/>
          <w:szCs w:val="26"/>
          <w:lang w:val="vi-VN"/>
        </w:rPr>
        <w:t xml:space="preserve">The </w:t>
      </w:r>
      <w:proofErr w:type="spellStart"/>
      <w:r w:rsidRPr="00247E8C">
        <w:rPr>
          <w:sz w:val="26"/>
          <w:szCs w:val="26"/>
          <w:lang w:val="vi-VN"/>
        </w:rPr>
        <w:t>best</w:t>
      </w:r>
      <w:proofErr w:type="spellEnd"/>
      <w:r w:rsidRPr="00247E8C">
        <w:rPr>
          <w:sz w:val="26"/>
          <w:szCs w:val="26"/>
          <w:lang w:val="vi-VN"/>
        </w:rPr>
        <w:t xml:space="preserve"> </w:t>
      </w:r>
      <w:proofErr w:type="spellStart"/>
      <w:r w:rsidRPr="00247E8C">
        <w:rPr>
          <w:sz w:val="26"/>
          <w:szCs w:val="26"/>
          <w:lang w:val="vi-VN"/>
        </w:rPr>
        <w:t>part</w:t>
      </w:r>
      <w:proofErr w:type="spellEnd"/>
      <w:r w:rsidRPr="00247E8C">
        <w:rPr>
          <w:sz w:val="26"/>
          <w:szCs w:val="26"/>
          <w:lang w:val="vi-VN"/>
        </w:rPr>
        <w:t xml:space="preserve"> </w:t>
      </w:r>
      <w:proofErr w:type="spellStart"/>
      <w:r w:rsidRPr="00247E8C">
        <w:rPr>
          <w:sz w:val="26"/>
          <w:szCs w:val="26"/>
          <w:lang w:val="vi-VN"/>
        </w:rPr>
        <w:t>about</w:t>
      </w:r>
      <w:proofErr w:type="spellEnd"/>
      <w:r w:rsidRPr="00247E8C">
        <w:rPr>
          <w:sz w:val="26"/>
          <w:szCs w:val="26"/>
          <w:lang w:val="vi-VN"/>
        </w:rPr>
        <w:t xml:space="preserve"> </w:t>
      </w:r>
      <w:proofErr w:type="spellStart"/>
      <w:r w:rsidRPr="00247E8C">
        <w:rPr>
          <w:sz w:val="26"/>
          <w:szCs w:val="26"/>
          <w:lang w:val="vi-VN"/>
        </w:rPr>
        <w:t>using</w:t>
      </w:r>
      <w:proofErr w:type="spellEnd"/>
      <w:r w:rsidRPr="00247E8C">
        <w:rPr>
          <w:sz w:val="26"/>
          <w:szCs w:val="26"/>
          <w:lang w:val="vi-VN"/>
        </w:rPr>
        <w:t xml:space="preserve"> PHP </w:t>
      </w:r>
      <w:proofErr w:type="spellStart"/>
      <w:r w:rsidRPr="00247E8C">
        <w:rPr>
          <w:sz w:val="26"/>
          <w:szCs w:val="26"/>
          <w:lang w:val="vi-VN"/>
        </w:rPr>
        <w:t>is</w:t>
      </w:r>
      <w:proofErr w:type="spellEnd"/>
      <w:r w:rsidRPr="00247E8C">
        <w:rPr>
          <w:sz w:val="26"/>
          <w:szCs w:val="26"/>
          <w:lang w:val="vi-VN"/>
        </w:rPr>
        <w:t xml:space="preserve"> </w:t>
      </w:r>
      <w:proofErr w:type="spellStart"/>
      <w:r w:rsidRPr="00247E8C">
        <w:rPr>
          <w:sz w:val="26"/>
          <w:szCs w:val="26"/>
          <w:lang w:val="vi-VN"/>
        </w:rPr>
        <w:t>that</w:t>
      </w:r>
      <w:proofErr w:type="spellEnd"/>
      <w:r w:rsidRPr="00247E8C">
        <w:rPr>
          <w:sz w:val="26"/>
          <w:szCs w:val="26"/>
          <w:lang w:val="vi-VN"/>
        </w:rPr>
        <w:t xml:space="preserve"> </w:t>
      </w:r>
      <w:proofErr w:type="spellStart"/>
      <w:r w:rsidRPr="00247E8C">
        <w:rPr>
          <w:sz w:val="26"/>
          <w:szCs w:val="26"/>
          <w:lang w:val="vi-VN"/>
        </w:rPr>
        <w:t>it</w:t>
      </w:r>
      <w:proofErr w:type="spellEnd"/>
      <w:r w:rsidRPr="00247E8C">
        <w:rPr>
          <w:sz w:val="26"/>
          <w:szCs w:val="26"/>
          <w:lang w:val="vi-VN"/>
        </w:rPr>
        <w:t xml:space="preserve"> </w:t>
      </w:r>
      <w:proofErr w:type="spellStart"/>
      <w:r w:rsidRPr="00247E8C">
        <w:rPr>
          <w:sz w:val="26"/>
          <w:szCs w:val="26"/>
          <w:lang w:val="vi-VN"/>
        </w:rPr>
        <w:t>is</w:t>
      </w:r>
      <w:proofErr w:type="spellEnd"/>
      <w:r w:rsidRPr="00247E8C">
        <w:rPr>
          <w:sz w:val="26"/>
          <w:szCs w:val="26"/>
          <w:lang w:val="vi-VN"/>
        </w:rPr>
        <w:t xml:space="preserve"> </w:t>
      </w:r>
      <w:proofErr w:type="spellStart"/>
      <w:r w:rsidRPr="00247E8C">
        <w:rPr>
          <w:sz w:val="26"/>
          <w:szCs w:val="26"/>
          <w:lang w:val="vi-VN"/>
        </w:rPr>
        <w:t>extremely</w:t>
      </w:r>
      <w:proofErr w:type="spellEnd"/>
      <w:r w:rsidRPr="00247E8C">
        <w:rPr>
          <w:sz w:val="26"/>
          <w:szCs w:val="26"/>
          <w:lang w:val="vi-VN"/>
        </w:rPr>
        <w:t xml:space="preserve"> </w:t>
      </w:r>
      <w:proofErr w:type="spellStart"/>
      <w:r w:rsidRPr="00247E8C">
        <w:rPr>
          <w:sz w:val="26"/>
          <w:szCs w:val="26"/>
          <w:lang w:val="vi-VN"/>
        </w:rPr>
        <w:t>simple</w:t>
      </w:r>
      <w:proofErr w:type="spellEnd"/>
      <w:r w:rsidRPr="00247E8C">
        <w:rPr>
          <w:sz w:val="26"/>
          <w:szCs w:val="26"/>
          <w:lang w:val="vi-VN"/>
        </w:rPr>
        <w:t xml:space="preserve"> </w:t>
      </w:r>
      <w:proofErr w:type="spellStart"/>
      <w:r w:rsidRPr="00247E8C">
        <w:rPr>
          <w:sz w:val="26"/>
          <w:szCs w:val="26"/>
          <w:lang w:val="vi-VN"/>
        </w:rPr>
        <w:t>for</w:t>
      </w:r>
      <w:proofErr w:type="spellEnd"/>
      <w:r w:rsidRPr="00247E8C">
        <w:rPr>
          <w:sz w:val="26"/>
          <w:szCs w:val="26"/>
          <w:lang w:val="vi-VN"/>
        </w:rPr>
        <w:t xml:space="preserve"> a </w:t>
      </w:r>
      <w:proofErr w:type="spellStart"/>
      <w:r w:rsidRPr="00247E8C">
        <w:rPr>
          <w:sz w:val="26"/>
          <w:szCs w:val="26"/>
          <w:lang w:val="vi-VN"/>
        </w:rPr>
        <w:t>newcomer</w:t>
      </w:r>
      <w:proofErr w:type="spellEnd"/>
      <w:r w:rsidRPr="00247E8C">
        <w:rPr>
          <w:sz w:val="26"/>
          <w:szCs w:val="26"/>
          <w:lang w:val="vi-VN"/>
        </w:rPr>
        <w:t xml:space="preserve">, </w:t>
      </w:r>
      <w:proofErr w:type="spellStart"/>
      <w:r w:rsidRPr="00247E8C">
        <w:rPr>
          <w:sz w:val="26"/>
          <w:szCs w:val="26"/>
          <w:lang w:val="vi-VN"/>
        </w:rPr>
        <w:t>but</w:t>
      </w:r>
      <w:proofErr w:type="spellEnd"/>
      <w:r w:rsidRPr="00247E8C">
        <w:rPr>
          <w:sz w:val="26"/>
          <w:szCs w:val="26"/>
          <w:lang w:val="vi-VN"/>
        </w:rPr>
        <w:t xml:space="preserve"> </w:t>
      </w:r>
      <w:proofErr w:type="spellStart"/>
      <w:r w:rsidRPr="00247E8C">
        <w:rPr>
          <w:sz w:val="26"/>
          <w:szCs w:val="26"/>
          <w:lang w:val="vi-VN"/>
        </w:rPr>
        <w:t>offers</w:t>
      </w:r>
      <w:proofErr w:type="spellEnd"/>
      <w:r w:rsidRPr="00247E8C">
        <w:rPr>
          <w:sz w:val="26"/>
          <w:szCs w:val="26"/>
          <w:lang w:val="vi-VN"/>
        </w:rPr>
        <w:t xml:space="preserve"> </w:t>
      </w:r>
      <w:proofErr w:type="spellStart"/>
      <w:r w:rsidRPr="00247E8C">
        <w:rPr>
          <w:sz w:val="26"/>
          <w:szCs w:val="26"/>
          <w:lang w:val="vi-VN"/>
        </w:rPr>
        <w:t>many</w:t>
      </w:r>
      <w:proofErr w:type="spellEnd"/>
      <w:r w:rsidRPr="00247E8C">
        <w:rPr>
          <w:sz w:val="26"/>
          <w:szCs w:val="26"/>
          <w:lang w:val="vi-VN"/>
        </w:rPr>
        <w:t xml:space="preserve"> </w:t>
      </w:r>
      <w:proofErr w:type="spellStart"/>
      <w:r w:rsidRPr="00247E8C">
        <w:rPr>
          <w:sz w:val="26"/>
          <w:szCs w:val="26"/>
          <w:lang w:val="vi-VN"/>
        </w:rPr>
        <w:t>advanced</w:t>
      </w:r>
      <w:proofErr w:type="spellEnd"/>
      <w:r w:rsidRPr="00247E8C">
        <w:rPr>
          <w:sz w:val="26"/>
          <w:szCs w:val="26"/>
          <w:lang w:val="vi-VN"/>
        </w:rPr>
        <w:t xml:space="preserve"> </w:t>
      </w:r>
      <w:proofErr w:type="spellStart"/>
      <w:r w:rsidRPr="00247E8C">
        <w:rPr>
          <w:sz w:val="26"/>
          <w:szCs w:val="26"/>
          <w:lang w:val="vi-VN"/>
        </w:rPr>
        <w:t>features</w:t>
      </w:r>
      <w:proofErr w:type="spellEnd"/>
      <w:r w:rsidRPr="00247E8C">
        <w:rPr>
          <w:sz w:val="26"/>
          <w:szCs w:val="26"/>
          <w:lang w:val="vi-VN"/>
        </w:rPr>
        <w:t xml:space="preserve"> </w:t>
      </w:r>
      <w:proofErr w:type="spellStart"/>
      <w:r w:rsidRPr="00247E8C">
        <w:rPr>
          <w:sz w:val="26"/>
          <w:szCs w:val="26"/>
          <w:lang w:val="vi-VN"/>
        </w:rPr>
        <w:t>for</w:t>
      </w:r>
      <w:proofErr w:type="spellEnd"/>
      <w:r w:rsidRPr="00247E8C">
        <w:rPr>
          <w:sz w:val="26"/>
          <w:szCs w:val="26"/>
          <w:lang w:val="vi-VN"/>
        </w:rPr>
        <w:t xml:space="preserve"> a </w:t>
      </w:r>
      <w:proofErr w:type="spellStart"/>
      <w:r w:rsidRPr="00247E8C">
        <w:rPr>
          <w:sz w:val="26"/>
          <w:szCs w:val="26"/>
          <w:lang w:val="vi-VN"/>
        </w:rPr>
        <w:t>professional</w:t>
      </w:r>
      <w:proofErr w:type="spellEnd"/>
      <w:r w:rsidRPr="00247E8C">
        <w:rPr>
          <w:sz w:val="26"/>
          <w:szCs w:val="26"/>
          <w:lang w:val="vi-VN"/>
        </w:rPr>
        <w:t xml:space="preserve"> </w:t>
      </w:r>
      <w:proofErr w:type="spellStart"/>
      <w:r w:rsidRPr="00247E8C">
        <w:rPr>
          <w:sz w:val="26"/>
          <w:szCs w:val="26"/>
          <w:lang w:val="vi-VN"/>
        </w:rPr>
        <w:t>programmer</w:t>
      </w:r>
      <w:proofErr w:type="spellEnd"/>
      <w:r w:rsidRPr="00247E8C">
        <w:rPr>
          <w:sz w:val="26"/>
          <w:szCs w:val="26"/>
          <w:lang w:val="vi-VN"/>
        </w:rPr>
        <w:t xml:space="preserve">. </w:t>
      </w:r>
      <w:proofErr w:type="spellStart"/>
      <w:r w:rsidRPr="00247E8C">
        <w:rPr>
          <w:sz w:val="26"/>
          <w:szCs w:val="26"/>
          <w:lang w:val="vi-VN"/>
        </w:rPr>
        <w:t>Don't</w:t>
      </w:r>
      <w:proofErr w:type="spellEnd"/>
      <w:r w:rsidRPr="00247E8C">
        <w:rPr>
          <w:sz w:val="26"/>
          <w:szCs w:val="26"/>
          <w:lang w:val="vi-VN"/>
        </w:rPr>
        <w:t xml:space="preserve"> be </w:t>
      </w:r>
      <w:proofErr w:type="spellStart"/>
      <w:r w:rsidRPr="00247E8C">
        <w:rPr>
          <w:sz w:val="26"/>
          <w:szCs w:val="26"/>
          <w:lang w:val="vi-VN"/>
        </w:rPr>
        <w:t>afraid</w:t>
      </w:r>
      <w:proofErr w:type="spellEnd"/>
      <w:r w:rsidRPr="00247E8C">
        <w:rPr>
          <w:sz w:val="26"/>
          <w:szCs w:val="26"/>
          <w:lang w:val="vi-VN"/>
        </w:rPr>
        <w:t xml:space="preserve"> to </w:t>
      </w:r>
      <w:proofErr w:type="spellStart"/>
      <w:r w:rsidRPr="00247E8C">
        <w:rPr>
          <w:sz w:val="26"/>
          <w:szCs w:val="26"/>
          <w:lang w:val="vi-VN"/>
        </w:rPr>
        <w:t>read</w:t>
      </w:r>
      <w:proofErr w:type="spellEnd"/>
      <w:r w:rsidRPr="00247E8C">
        <w:rPr>
          <w:sz w:val="26"/>
          <w:szCs w:val="26"/>
          <w:lang w:val="vi-VN"/>
        </w:rPr>
        <w:t xml:space="preserve"> the long </w:t>
      </w:r>
      <w:proofErr w:type="spellStart"/>
      <w:r w:rsidRPr="00247E8C">
        <w:rPr>
          <w:sz w:val="26"/>
          <w:szCs w:val="26"/>
          <w:lang w:val="vi-VN"/>
        </w:rPr>
        <w:t>list</w:t>
      </w:r>
      <w:proofErr w:type="spellEnd"/>
      <w:r w:rsidRPr="00247E8C">
        <w:rPr>
          <w:sz w:val="26"/>
          <w:szCs w:val="26"/>
          <w:lang w:val="vi-VN"/>
        </w:rPr>
        <w:t xml:space="preserve"> </w:t>
      </w:r>
      <w:proofErr w:type="spellStart"/>
      <w:r w:rsidRPr="00247E8C">
        <w:rPr>
          <w:sz w:val="26"/>
          <w:szCs w:val="26"/>
          <w:lang w:val="vi-VN"/>
        </w:rPr>
        <w:t>of</w:t>
      </w:r>
      <w:proofErr w:type="spellEnd"/>
      <w:r w:rsidRPr="00247E8C">
        <w:rPr>
          <w:sz w:val="26"/>
          <w:szCs w:val="26"/>
          <w:lang w:val="vi-VN"/>
        </w:rPr>
        <w:t xml:space="preserve"> </w:t>
      </w:r>
      <w:proofErr w:type="spellStart"/>
      <w:r w:rsidRPr="00247E8C">
        <w:rPr>
          <w:sz w:val="26"/>
          <w:szCs w:val="26"/>
          <w:lang w:val="vi-VN"/>
        </w:rPr>
        <w:t>PHP's</w:t>
      </w:r>
      <w:proofErr w:type="spellEnd"/>
      <w:r w:rsidRPr="00247E8C">
        <w:rPr>
          <w:sz w:val="26"/>
          <w:szCs w:val="26"/>
          <w:lang w:val="vi-VN"/>
        </w:rPr>
        <w:t xml:space="preserve"> </w:t>
      </w:r>
      <w:proofErr w:type="spellStart"/>
      <w:r w:rsidRPr="00247E8C">
        <w:rPr>
          <w:sz w:val="26"/>
          <w:szCs w:val="26"/>
          <w:lang w:val="vi-VN"/>
        </w:rPr>
        <w:t>features</w:t>
      </w:r>
      <w:proofErr w:type="spellEnd"/>
      <w:r w:rsidRPr="00247E8C">
        <w:rPr>
          <w:sz w:val="26"/>
          <w:szCs w:val="26"/>
          <w:lang w:val="vi-VN"/>
        </w:rPr>
        <w:t xml:space="preserve">. </w:t>
      </w:r>
      <w:proofErr w:type="spellStart"/>
      <w:r w:rsidRPr="00247E8C">
        <w:rPr>
          <w:sz w:val="26"/>
          <w:szCs w:val="26"/>
          <w:lang w:val="vi-VN"/>
        </w:rPr>
        <w:t>You</w:t>
      </w:r>
      <w:proofErr w:type="spellEnd"/>
      <w:r w:rsidRPr="00247E8C">
        <w:rPr>
          <w:sz w:val="26"/>
          <w:szCs w:val="26"/>
          <w:lang w:val="vi-VN"/>
        </w:rPr>
        <w:t xml:space="preserve"> can </w:t>
      </w:r>
      <w:proofErr w:type="spellStart"/>
      <w:r w:rsidRPr="00247E8C">
        <w:rPr>
          <w:sz w:val="26"/>
          <w:szCs w:val="26"/>
          <w:lang w:val="vi-VN"/>
        </w:rPr>
        <w:t>jump</w:t>
      </w:r>
      <w:proofErr w:type="spellEnd"/>
      <w:r w:rsidRPr="00247E8C">
        <w:rPr>
          <w:sz w:val="26"/>
          <w:szCs w:val="26"/>
          <w:lang w:val="vi-VN"/>
        </w:rPr>
        <w:t xml:space="preserve"> in, in a </w:t>
      </w:r>
      <w:proofErr w:type="spellStart"/>
      <w:r w:rsidRPr="00247E8C">
        <w:rPr>
          <w:sz w:val="26"/>
          <w:szCs w:val="26"/>
          <w:lang w:val="vi-VN"/>
        </w:rPr>
        <w:t>short</w:t>
      </w:r>
      <w:proofErr w:type="spellEnd"/>
      <w:r w:rsidRPr="00247E8C">
        <w:rPr>
          <w:sz w:val="26"/>
          <w:szCs w:val="26"/>
          <w:lang w:val="vi-VN"/>
        </w:rPr>
        <w:t xml:space="preserve"> </w:t>
      </w:r>
      <w:proofErr w:type="spellStart"/>
      <w:r w:rsidRPr="00247E8C">
        <w:rPr>
          <w:sz w:val="26"/>
          <w:szCs w:val="26"/>
          <w:lang w:val="vi-VN"/>
        </w:rPr>
        <w:t>time</w:t>
      </w:r>
      <w:proofErr w:type="spellEnd"/>
      <w:r w:rsidRPr="00247E8C">
        <w:rPr>
          <w:sz w:val="26"/>
          <w:szCs w:val="26"/>
          <w:lang w:val="vi-VN"/>
        </w:rPr>
        <w:t xml:space="preserve">, </w:t>
      </w:r>
      <w:proofErr w:type="spellStart"/>
      <w:r w:rsidRPr="00247E8C">
        <w:rPr>
          <w:sz w:val="26"/>
          <w:szCs w:val="26"/>
          <w:lang w:val="vi-VN"/>
        </w:rPr>
        <w:t>and</w:t>
      </w:r>
      <w:proofErr w:type="spellEnd"/>
      <w:r w:rsidRPr="00247E8C">
        <w:rPr>
          <w:sz w:val="26"/>
          <w:szCs w:val="26"/>
          <w:lang w:val="vi-VN"/>
        </w:rPr>
        <w:t xml:space="preserve"> </w:t>
      </w:r>
      <w:proofErr w:type="spellStart"/>
      <w:r w:rsidRPr="00247E8C">
        <w:rPr>
          <w:sz w:val="26"/>
          <w:szCs w:val="26"/>
          <w:lang w:val="vi-VN"/>
        </w:rPr>
        <w:t>start</w:t>
      </w:r>
      <w:proofErr w:type="spellEnd"/>
      <w:r w:rsidRPr="00247E8C">
        <w:rPr>
          <w:sz w:val="26"/>
          <w:szCs w:val="26"/>
          <w:lang w:val="vi-VN"/>
        </w:rPr>
        <w:t xml:space="preserve"> </w:t>
      </w:r>
      <w:proofErr w:type="spellStart"/>
      <w:r w:rsidRPr="00247E8C">
        <w:rPr>
          <w:sz w:val="26"/>
          <w:szCs w:val="26"/>
          <w:lang w:val="vi-VN"/>
        </w:rPr>
        <w:t>writing</w:t>
      </w:r>
      <w:proofErr w:type="spellEnd"/>
      <w:r w:rsidRPr="00247E8C">
        <w:rPr>
          <w:sz w:val="26"/>
          <w:szCs w:val="26"/>
          <w:lang w:val="vi-VN"/>
        </w:rPr>
        <w:t xml:space="preserve"> </w:t>
      </w:r>
      <w:proofErr w:type="spellStart"/>
      <w:r w:rsidRPr="00247E8C">
        <w:rPr>
          <w:sz w:val="26"/>
          <w:szCs w:val="26"/>
          <w:lang w:val="vi-VN"/>
        </w:rPr>
        <w:t>simple</w:t>
      </w:r>
      <w:proofErr w:type="spellEnd"/>
      <w:r w:rsidRPr="00247E8C">
        <w:rPr>
          <w:sz w:val="26"/>
          <w:szCs w:val="26"/>
          <w:lang w:val="vi-VN"/>
        </w:rPr>
        <w:t xml:space="preserve"> </w:t>
      </w:r>
      <w:proofErr w:type="spellStart"/>
      <w:r w:rsidRPr="00247E8C">
        <w:rPr>
          <w:sz w:val="26"/>
          <w:szCs w:val="26"/>
          <w:lang w:val="vi-VN"/>
        </w:rPr>
        <w:t>scripts</w:t>
      </w:r>
      <w:proofErr w:type="spellEnd"/>
      <w:r w:rsidRPr="00247E8C">
        <w:rPr>
          <w:sz w:val="26"/>
          <w:szCs w:val="26"/>
          <w:lang w:val="vi-VN"/>
        </w:rPr>
        <w:t xml:space="preserve"> in a </w:t>
      </w:r>
      <w:proofErr w:type="spellStart"/>
      <w:r w:rsidRPr="00247E8C">
        <w:rPr>
          <w:sz w:val="26"/>
          <w:szCs w:val="26"/>
          <w:lang w:val="vi-VN"/>
        </w:rPr>
        <w:t>few</w:t>
      </w:r>
      <w:proofErr w:type="spellEnd"/>
      <w:r w:rsidRPr="00247E8C">
        <w:rPr>
          <w:sz w:val="26"/>
          <w:szCs w:val="26"/>
          <w:lang w:val="vi-VN"/>
        </w:rPr>
        <w:t xml:space="preserve"> </w:t>
      </w:r>
      <w:proofErr w:type="spellStart"/>
      <w:r w:rsidRPr="00247E8C">
        <w:rPr>
          <w:sz w:val="26"/>
          <w:szCs w:val="26"/>
          <w:lang w:val="vi-VN"/>
        </w:rPr>
        <w:t>hours</w:t>
      </w:r>
      <w:proofErr w:type="spellEnd"/>
      <w:r w:rsidRPr="00247E8C">
        <w:rPr>
          <w:sz w:val="26"/>
          <w:szCs w:val="26"/>
          <w:lang w:val="vi-VN"/>
        </w:rPr>
        <w:t>.</w:t>
      </w:r>
    </w:p>
    <w:p w14:paraId="57AE31BB" w14:textId="7100A540" w:rsidR="00DF064F" w:rsidRPr="00247E8C" w:rsidRDefault="00DF064F" w:rsidP="00F4221B">
      <w:pPr>
        <w:spacing w:after="160" w:line="360" w:lineRule="auto"/>
        <w:ind w:firstLine="720"/>
        <w:jc w:val="both"/>
        <w:rPr>
          <w:sz w:val="26"/>
          <w:szCs w:val="26"/>
        </w:rPr>
      </w:pPr>
      <w:r w:rsidRPr="00247E8C">
        <w:rPr>
          <w:sz w:val="26"/>
          <w:szCs w:val="26"/>
          <w:lang w:val="vi-VN"/>
        </w:rPr>
        <w:t xml:space="preserve">PHP </w:t>
      </w:r>
      <w:proofErr w:type="spellStart"/>
      <w:r w:rsidRPr="00247E8C">
        <w:rPr>
          <w:sz w:val="26"/>
          <w:szCs w:val="26"/>
          <w:lang w:val="vi-VN"/>
        </w:rPr>
        <w:t>is</w:t>
      </w:r>
      <w:proofErr w:type="spellEnd"/>
      <w:r w:rsidRPr="00247E8C">
        <w:rPr>
          <w:sz w:val="26"/>
          <w:szCs w:val="26"/>
          <w:lang w:val="vi-VN"/>
        </w:rPr>
        <w:t xml:space="preserve"> </w:t>
      </w:r>
      <w:proofErr w:type="spellStart"/>
      <w:r w:rsidRPr="00247E8C">
        <w:rPr>
          <w:sz w:val="26"/>
          <w:szCs w:val="26"/>
          <w:lang w:val="vi-VN"/>
        </w:rPr>
        <w:t>mainly</w:t>
      </w:r>
      <w:proofErr w:type="spellEnd"/>
      <w:r w:rsidRPr="00247E8C">
        <w:rPr>
          <w:sz w:val="26"/>
          <w:szCs w:val="26"/>
          <w:lang w:val="vi-VN"/>
        </w:rPr>
        <w:t xml:space="preserve"> </w:t>
      </w:r>
      <w:proofErr w:type="spellStart"/>
      <w:r w:rsidRPr="00247E8C">
        <w:rPr>
          <w:sz w:val="26"/>
          <w:szCs w:val="26"/>
          <w:lang w:val="vi-VN"/>
        </w:rPr>
        <w:t>focused</w:t>
      </w:r>
      <w:proofErr w:type="spellEnd"/>
      <w:r w:rsidRPr="00247E8C">
        <w:rPr>
          <w:sz w:val="26"/>
          <w:szCs w:val="26"/>
          <w:lang w:val="vi-VN"/>
        </w:rPr>
        <w:t xml:space="preserve"> </w:t>
      </w:r>
      <w:proofErr w:type="spellStart"/>
      <w:r w:rsidRPr="00247E8C">
        <w:rPr>
          <w:sz w:val="26"/>
          <w:szCs w:val="26"/>
          <w:lang w:val="vi-VN"/>
        </w:rPr>
        <w:t>on</w:t>
      </w:r>
      <w:proofErr w:type="spellEnd"/>
      <w:r w:rsidRPr="00247E8C">
        <w:rPr>
          <w:sz w:val="26"/>
          <w:szCs w:val="26"/>
          <w:lang w:val="vi-VN"/>
        </w:rPr>
        <w:t xml:space="preserve"> </w:t>
      </w:r>
      <w:proofErr w:type="spellStart"/>
      <w:r w:rsidRPr="00247E8C">
        <w:rPr>
          <w:sz w:val="26"/>
          <w:szCs w:val="26"/>
          <w:lang w:val="vi-VN"/>
        </w:rPr>
        <w:t>server-side</w:t>
      </w:r>
      <w:proofErr w:type="spellEnd"/>
      <w:r w:rsidRPr="00247E8C">
        <w:rPr>
          <w:sz w:val="26"/>
          <w:szCs w:val="26"/>
          <w:lang w:val="vi-VN"/>
        </w:rPr>
        <w:t xml:space="preserve"> </w:t>
      </w:r>
      <w:proofErr w:type="spellStart"/>
      <w:r w:rsidRPr="00247E8C">
        <w:rPr>
          <w:sz w:val="26"/>
          <w:szCs w:val="26"/>
          <w:lang w:val="vi-VN"/>
        </w:rPr>
        <w:t>scripting</w:t>
      </w:r>
      <w:proofErr w:type="spellEnd"/>
      <w:r w:rsidRPr="00247E8C">
        <w:rPr>
          <w:sz w:val="26"/>
          <w:szCs w:val="26"/>
          <w:lang w:val="vi-VN"/>
        </w:rPr>
        <w:t xml:space="preserve">, so </w:t>
      </w:r>
      <w:proofErr w:type="spellStart"/>
      <w:r w:rsidRPr="00247E8C">
        <w:rPr>
          <w:sz w:val="26"/>
          <w:szCs w:val="26"/>
          <w:lang w:val="vi-VN"/>
        </w:rPr>
        <w:t>you</w:t>
      </w:r>
      <w:proofErr w:type="spellEnd"/>
      <w:r w:rsidRPr="00247E8C">
        <w:rPr>
          <w:sz w:val="26"/>
          <w:szCs w:val="26"/>
          <w:lang w:val="vi-VN"/>
        </w:rPr>
        <w:t xml:space="preserve"> can do </w:t>
      </w:r>
      <w:proofErr w:type="spellStart"/>
      <w:r w:rsidRPr="00247E8C">
        <w:rPr>
          <w:sz w:val="26"/>
          <w:szCs w:val="26"/>
          <w:lang w:val="vi-VN"/>
        </w:rPr>
        <w:t>anything</w:t>
      </w:r>
      <w:proofErr w:type="spellEnd"/>
      <w:r w:rsidRPr="00247E8C">
        <w:rPr>
          <w:sz w:val="26"/>
          <w:szCs w:val="26"/>
          <w:lang w:val="vi-VN"/>
        </w:rPr>
        <w:t xml:space="preserve"> </w:t>
      </w:r>
      <w:proofErr w:type="spellStart"/>
      <w:r w:rsidRPr="00247E8C">
        <w:rPr>
          <w:sz w:val="26"/>
          <w:szCs w:val="26"/>
          <w:lang w:val="vi-VN"/>
        </w:rPr>
        <w:t>any</w:t>
      </w:r>
      <w:proofErr w:type="spellEnd"/>
      <w:r w:rsidRPr="00247E8C">
        <w:rPr>
          <w:sz w:val="26"/>
          <w:szCs w:val="26"/>
          <w:lang w:val="vi-VN"/>
        </w:rPr>
        <w:t xml:space="preserve"> </w:t>
      </w:r>
      <w:proofErr w:type="spellStart"/>
      <w:r w:rsidRPr="00247E8C">
        <w:rPr>
          <w:sz w:val="26"/>
          <w:szCs w:val="26"/>
          <w:lang w:val="vi-VN"/>
        </w:rPr>
        <w:t>other</w:t>
      </w:r>
      <w:proofErr w:type="spellEnd"/>
      <w:r w:rsidRPr="00247E8C">
        <w:rPr>
          <w:sz w:val="26"/>
          <w:szCs w:val="26"/>
          <w:lang w:val="vi-VN"/>
        </w:rPr>
        <w:t xml:space="preserve"> </w:t>
      </w:r>
      <w:proofErr w:type="spellStart"/>
      <w:r w:rsidRPr="00247E8C">
        <w:rPr>
          <w:sz w:val="26"/>
          <w:szCs w:val="26"/>
          <w:lang w:val="vi-VN"/>
        </w:rPr>
        <w:t>program</w:t>
      </w:r>
      <w:proofErr w:type="spellEnd"/>
      <w:r w:rsidRPr="00247E8C">
        <w:rPr>
          <w:sz w:val="26"/>
          <w:szCs w:val="26"/>
          <w:lang w:val="vi-VN"/>
        </w:rPr>
        <w:t xml:space="preserve"> can do, </w:t>
      </w:r>
      <w:proofErr w:type="spellStart"/>
      <w:r w:rsidRPr="00247E8C">
        <w:rPr>
          <w:sz w:val="26"/>
          <w:szCs w:val="26"/>
          <w:lang w:val="vi-VN"/>
        </w:rPr>
        <w:t>such</w:t>
      </w:r>
      <w:proofErr w:type="spellEnd"/>
      <w:r w:rsidRPr="00247E8C">
        <w:rPr>
          <w:sz w:val="26"/>
          <w:szCs w:val="26"/>
          <w:lang w:val="vi-VN"/>
        </w:rPr>
        <w:t xml:space="preserve"> </w:t>
      </w:r>
      <w:proofErr w:type="spellStart"/>
      <w:r w:rsidRPr="00247E8C">
        <w:rPr>
          <w:sz w:val="26"/>
          <w:szCs w:val="26"/>
          <w:lang w:val="vi-VN"/>
        </w:rPr>
        <w:t>as</w:t>
      </w:r>
      <w:proofErr w:type="spellEnd"/>
      <w:r w:rsidRPr="00247E8C">
        <w:rPr>
          <w:sz w:val="26"/>
          <w:szCs w:val="26"/>
          <w:lang w:val="vi-VN"/>
        </w:rPr>
        <w:t xml:space="preserve"> </w:t>
      </w:r>
      <w:proofErr w:type="spellStart"/>
      <w:r w:rsidRPr="00247E8C">
        <w:rPr>
          <w:sz w:val="26"/>
          <w:szCs w:val="26"/>
          <w:lang w:val="vi-VN"/>
        </w:rPr>
        <w:t>collect</w:t>
      </w:r>
      <w:proofErr w:type="spellEnd"/>
      <w:r w:rsidRPr="00247E8C">
        <w:rPr>
          <w:sz w:val="26"/>
          <w:szCs w:val="26"/>
          <w:lang w:val="vi-VN"/>
        </w:rPr>
        <w:t xml:space="preserve"> </w:t>
      </w:r>
      <w:proofErr w:type="spellStart"/>
      <w:r w:rsidRPr="00247E8C">
        <w:rPr>
          <w:sz w:val="26"/>
          <w:szCs w:val="26"/>
          <w:lang w:val="vi-VN"/>
        </w:rPr>
        <w:t>form</w:t>
      </w:r>
      <w:proofErr w:type="spellEnd"/>
      <w:r w:rsidRPr="00247E8C">
        <w:rPr>
          <w:sz w:val="26"/>
          <w:szCs w:val="26"/>
          <w:lang w:val="vi-VN"/>
        </w:rPr>
        <w:t xml:space="preserve"> </w:t>
      </w:r>
      <w:proofErr w:type="spellStart"/>
      <w:r w:rsidRPr="00247E8C">
        <w:rPr>
          <w:sz w:val="26"/>
          <w:szCs w:val="26"/>
          <w:lang w:val="vi-VN"/>
        </w:rPr>
        <w:t>data</w:t>
      </w:r>
      <w:proofErr w:type="spellEnd"/>
      <w:r w:rsidRPr="00247E8C">
        <w:rPr>
          <w:sz w:val="26"/>
          <w:szCs w:val="26"/>
          <w:lang w:val="vi-VN"/>
        </w:rPr>
        <w:t xml:space="preserve">, </w:t>
      </w:r>
      <w:proofErr w:type="spellStart"/>
      <w:r w:rsidRPr="00247E8C">
        <w:rPr>
          <w:sz w:val="26"/>
          <w:szCs w:val="26"/>
          <w:lang w:val="vi-VN"/>
        </w:rPr>
        <w:t>generate</w:t>
      </w:r>
      <w:proofErr w:type="spellEnd"/>
      <w:r w:rsidRPr="00247E8C">
        <w:rPr>
          <w:sz w:val="26"/>
          <w:szCs w:val="26"/>
          <w:lang w:val="vi-VN"/>
        </w:rPr>
        <w:t xml:space="preserve"> </w:t>
      </w:r>
      <w:proofErr w:type="spellStart"/>
      <w:r w:rsidRPr="00247E8C">
        <w:rPr>
          <w:sz w:val="26"/>
          <w:szCs w:val="26"/>
          <w:lang w:val="vi-VN"/>
        </w:rPr>
        <w:t>dynamic</w:t>
      </w:r>
      <w:proofErr w:type="spellEnd"/>
      <w:r w:rsidRPr="00247E8C">
        <w:rPr>
          <w:sz w:val="26"/>
          <w:szCs w:val="26"/>
          <w:lang w:val="vi-VN"/>
        </w:rPr>
        <w:t xml:space="preserve"> </w:t>
      </w:r>
      <w:proofErr w:type="spellStart"/>
      <w:r w:rsidRPr="00247E8C">
        <w:rPr>
          <w:sz w:val="26"/>
          <w:szCs w:val="26"/>
          <w:lang w:val="vi-VN"/>
        </w:rPr>
        <w:t>page</w:t>
      </w:r>
      <w:proofErr w:type="spellEnd"/>
      <w:r w:rsidRPr="00247E8C">
        <w:rPr>
          <w:sz w:val="26"/>
          <w:szCs w:val="26"/>
          <w:lang w:val="vi-VN"/>
        </w:rPr>
        <w:t xml:space="preserve"> </w:t>
      </w:r>
      <w:proofErr w:type="spellStart"/>
      <w:r w:rsidRPr="00247E8C">
        <w:rPr>
          <w:sz w:val="26"/>
          <w:szCs w:val="26"/>
          <w:lang w:val="vi-VN"/>
        </w:rPr>
        <w:t>content</w:t>
      </w:r>
      <w:proofErr w:type="spellEnd"/>
      <w:r w:rsidRPr="00247E8C">
        <w:rPr>
          <w:sz w:val="26"/>
          <w:szCs w:val="26"/>
          <w:lang w:val="vi-VN"/>
        </w:rPr>
        <w:t xml:space="preserve">, </w:t>
      </w:r>
      <w:proofErr w:type="spellStart"/>
      <w:r w:rsidRPr="00247E8C">
        <w:rPr>
          <w:sz w:val="26"/>
          <w:szCs w:val="26"/>
          <w:lang w:val="vi-VN"/>
        </w:rPr>
        <w:t>or</w:t>
      </w:r>
      <w:proofErr w:type="spellEnd"/>
      <w:r w:rsidRPr="00247E8C">
        <w:rPr>
          <w:sz w:val="26"/>
          <w:szCs w:val="26"/>
          <w:lang w:val="vi-VN"/>
        </w:rPr>
        <w:t xml:space="preserve"> </w:t>
      </w:r>
      <w:proofErr w:type="spellStart"/>
      <w:r w:rsidRPr="00247E8C">
        <w:rPr>
          <w:sz w:val="26"/>
          <w:szCs w:val="26"/>
          <w:lang w:val="vi-VN"/>
        </w:rPr>
        <w:t>send</w:t>
      </w:r>
      <w:proofErr w:type="spellEnd"/>
      <w:r w:rsidRPr="00247E8C">
        <w:rPr>
          <w:sz w:val="26"/>
          <w:szCs w:val="26"/>
          <w:lang w:val="vi-VN"/>
        </w:rPr>
        <w:t xml:space="preserve"> </w:t>
      </w:r>
      <w:proofErr w:type="spellStart"/>
      <w:r w:rsidRPr="00247E8C">
        <w:rPr>
          <w:sz w:val="26"/>
          <w:szCs w:val="26"/>
          <w:lang w:val="vi-VN"/>
        </w:rPr>
        <w:t>and</w:t>
      </w:r>
      <w:proofErr w:type="spellEnd"/>
      <w:r w:rsidRPr="00247E8C">
        <w:rPr>
          <w:sz w:val="26"/>
          <w:szCs w:val="26"/>
          <w:lang w:val="vi-VN"/>
        </w:rPr>
        <w:t xml:space="preserve"> </w:t>
      </w:r>
      <w:proofErr w:type="spellStart"/>
      <w:r w:rsidRPr="00247E8C">
        <w:rPr>
          <w:sz w:val="26"/>
          <w:szCs w:val="26"/>
          <w:lang w:val="vi-VN"/>
        </w:rPr>
        <w:t>receive</w:t>
      </w:r>
      <w:proofErr w:type="spellEnd"/>
      <w:r w:rsidRPr="00247E8C">
        <w:rPr>
          <w:sz w:val="26"/>
          <w:szCs w:val="26"/>
          <w:lang w:val="vi-VN"/>
        </w:rPr>
        <w:t xml:space="preserve"> </w:t>
      </w:r>
      <w:proofErr w:type="spellStart"/>
      <w:r w:rsidRPr="00247E8C">
        <w:rPr>
          <w:sz w:val="26"/>
          <w:szCs w:val="26"/>
          <w:lang w:val="vi-VN"/>
        </w:rPr>
        <w:t>cookies</w:t>
      </w:r>
      <w:proofErr w:type="spellEnd"/>
      <w:r w:rsidRPr="00247E8C">
        <w:rPr>
          <w:sz w:val="26"/>
          <w:szCs w:val="26"/>
          <w:lang w:val="vi-VN"/>
        </w:rPr>
        <w:t xml:space="preserve">. </w:t>
      </w:r>
      <w:proofErr w:type="spellStart"/>
      <w:r w:rsidRPr="00247E8C">
        <w:rPr>
          <w:sz w:val="26"/>
          <w:szCs w:val="26"/>
          <w:lang w:val="vi-VN"/>
        </w:rPr>
        <w:t>But</w:t>
      </w:r>
      <w:proofErr w:type="spellEnd"/>
      <w:r w:rsidRPr="00247E8C">
        <w:rPr>
          <w:sz w:val="26"/>
          <w:szCs w:val="26"/>
          <w:lang w:val="vi-VN"/>
        </w:rPr>
        <w:t xml:space="preserve"> PHP can do </w:t>
      </w:r>
      <w:proofErr w:type="spellStart"/>
      <w:r w:rsidRPr="00247E8C">
        <w:rPr>
          <w:sz w:val="26"/>
          <w:szCs w:val="26"/>
          <w:lang w:val="vi-VN"/>
        </w:rPr>
        <w:t>much</w:t>
      </w:r>
      <w:proofErr w:type="spellEnd"/>
      <w:r w:rsidRPr="00247E8C">
        <w:rPr>
          <w:sz w:val="26"/>
          <w:szCs w:val="26"/>
          <w:lang w:val="vi-VN"/>
        </w:rPr>
        <w:t xml:space="preserve"> </w:t>
      </w:r>
      <w:proofErr w:type="spellStart"/>
      <w:r w:rsidRPr="00247E8C">
        <w:rPr>
          <w:sz w:val="26"/>
          <w:szCs w:val="26"/>
          <w:lang w:val="vi-VN"/>
        </w:rPr>
        <w:t>more</w:t>
      </w:r>
      <w:proofErr w:type="spellEnd"/>
      <w:r w:rsidRPr="00247E8C">
        <w:rPr>
          <w:sz w:val="26"/>
          <w:szCs w:val="26"/>
          <w:lang w:val="vi-VN"/>
        </w:rPr>
        <w:t>.</w:t>
      </w:r>
      <w:r w:rsidRPr="00247E8C">
        <w:rPr>
          <w:sz w:val="26"/>
          <w:szCs w:val="26"/>
        </w:rPr>
        <w:t xml:space="preserve"> There are three main areas where PHP scripts are used:</w:t>
      </w:r>
    </w:p>
    <w:p w14:paraId="0F540226" w14:textId="07DCB6C9" w:rsidR="00DF064F" w:rsidRPr="00247E8C" w:rsidRDefault="00DF064F" w:rsidP="00F4221B">
      <w:pPr>
        <w:spacing w:after="160" w:line="360" w:lineRule="auto"/>
        <w:ind w:firstLine="720"/>
        <w:jc w:val="both"/>
        <w:rPr>
          <w:sz w:val="26"/>
          <w:szCs w:val="26"/>
        </w:rPr>
      </w:pPr>
      <w:r w:rsidRPr="00247E8C">
        <w:rPr>
          <w:sz w:val="26"/>
          <w:szCs w:val="26"/>
        </w:rPr>
        <w:t xml:space="preserve">- Server-side scripting. This is the most traditional and main target field for PHP. You need three things to make this work: the PHP parser, a web </w:t>
      </w:r>
      <w:r w:rsidR="0015207F" w:rsidRPr="00247E8C">
        <w:rPr>
          <w:sz w:val="26"/>
          <w:szCs w:val="26"/>
        </w:rPr>
        <w:t>server,</w:t>
      </w:r>
      <w:r w:rsidRPr="00247E8C">
        <w:rPr>
          <w:sz w:val="26"/>
          <w:szCs w:val="26"/>
        </w:rPr>
        <w:t xml:space="preserve"> and a web browser.</w:t>
      </w:r>
    </w:p>
    <w:p w14:paraId="5537CB93" w14:textId="658A2A45" w:rsidR="0015207F" w:rsidRPr="00247E8C" w:rsidRDefault="0015207F" w:rsidP="00F4221B">
      <w:pPr>
        <w:spacing w:after="160" w:line="360" w:lineRule="auto"/>
        <w:ind w:firstLine="720"/>
        <w:jc w:val="both"/>
        <w:rPr>
          <w:sz w:val="26"/>
          <w:szCs w:val="26"/>
        </w:rPr>
      </w:pPr>
      <w:r w:rsidRPr="00247E8C">
        <w:rPr>
          <w:sz w:val="26"/>
          <w:szCs w:val="26"/>
        </w:rPr>
        <w:t>- Command line scripting. You can make a PHP script to run it without any server or browser. You only need the PHP parser to use it this way.</w:t>
      </w:r>
    </w:p>
    <w:p w14:paraId="26C38D28" w14:textId="59875FF2" w:rsidR="00AB7C7B" w:rsidRPr="009D4750" w:rsidRDefault="0015207F" w:rsidP="009D4750">
      <w:pPr>
        <w:spacing w:after="160" w:line="360" w:lineRule="auto"/>
        <w:ind w:firstLine="720"/>
        <w:jc w:val="both"/>
        <w:rPr>
          <w:sz w:val="26"/>
          <w:szCs w:val="26"/>
        </w:rPr>
      </w:pPr>
      <w:r w:rsidRPr="00247E8C">
        <w:rPr>
          <w:sz w:val="26"/>
          <w:szCs w:val="26"/>
        </w:rPr>
        <w:lastRenderedPageBreak/>
        <w:t>- Writing desktop applications. PHP is probably not the very best language to create a desktop application with a graphical user interface, but if you know PHP very well, and would like to use some advanced PHP features in your client-side applications you can also use PHP-GTK to write such programs</w:t>
      </w:r>
      <w:r w:rsidR="00BD72F8">
        <w:rPr>
          <w:sz w:val="26"/>
          <w:szCs w:val="26"/>
        </w:rPr>
        <w:t xml:space="preserve"> [1</w:t>
      </w:r>
      <w:r w:rsidR="00680915">
        <w:rPr>
          <w:sz w:val="26"/>
          <w:szCs w:val="26"/>
        </w:rPr>
        <w:t>8</w:t>
      </w:r>
      <w:r w:rsidR="00BD72F8">
        <w:rPr>
          <w:sz w:val="26"/>
          <w:szCs w:val="26"/>
        </w:rPr>
        <w:t>]</w:t>
      </w:r>
      <w:r w:rsidRPr="00247E8C">
        <w:rPr>
          <w:sz w:val="26"/>
          <w:szCs w:val="26"/>
        </w:rPr>
        <w:t>.</w:t>
      </w:r>
    </w:p>
    <w:p w14:paraId="61EF0E3F" w14:textId="52CEF653" w:rsidR="00F65CB3" w:rsidRPr="000C3A52" w:rsidRDefault="00F65CB3" w:rsidP="000C3A52">
      <w:pPr>
        <w:pStyle w:val="oancuaDanhsach"/>
        <w:numPr>
          <w:ilvl w:val="0"/>
          <w:numId w:val="27"/>
        </w:numPr>
        <w:spacing w:after="160" w:line="360" w:lineRule="auto"/>
        <w:outlineLvl w:val="2"/>
        <w:rPr>
          <w:b/>
          <w:bCs/>
          <w:color w:val="000000" w:themeColor="text1"/>
          <w:sz w:val="26"/>
          <w:szCs w:val="26"/>
          <w:u w:val="single"/>
        </w:rPr>
      </w:pPr>
      <w:bookmarkStart w:id="79" w:name="_Toc155314572"/>
      <w:bookmarkStart w:id="80" w:name="_Toc168082952"/>
      <w:proofErr w:type="spellStart"/>
      <w:r w:rsidRPr="000C3A52">
        <w:rPr>
          <w:b/>
          <w:bCs/>
          <w:color w:val="000000" w:themeColor="text1"/>
          <w:sz w:val="26"/>
          <w:szCs w:val="26"/>
          <w:u w:val="single"/>
        </w:rPr>
        <w:t>Lar</w:t>
      </w:r>
      <w:bookmarkEnd w:id="79"/>
      <w:r w:rsidR="00F85B4E">
        <w:rPr>
          <w:b/>
          <w:bCs/>
          <w:color w:val="000000" w:themeColor="text1"/>
          <w:sz w:val="26"/>
          <w:szCs w:val="26"/>
          <w:u w:val="single"/>
        </w:rPr>
        <w:t>agon</w:t>
      </w:r>
      <w:bookmarkEnd w:id="80"/>
      <w:proofErr w:type="spellEnd"/>
    </w:p>
    <w:p w14:paraId="3C0A7E81" w14:textId="77777777" w:rsidR="0058747E" w:rsidRPr="0058747E" w:rsidRDefault="00017B5F" w:rsidP="0058747E">
      <w:pPr>
        <w:spacing w:after="160" w:line="360" w:lineRule="auto"/>
        <w:jc w:val="both"/>
        <w:rPr>
          <w:sz w:val="26"/>
          <w:szCs w:val="26"/>
        </w:rPr>
      </w:pPr>
      <w:r>
        <w:rPr>
          <w:b/>
          <w:bCs/>
          <w:i/>
          <w:iCs/>
          <w:color w:val="FF0000"/>
          <w:sz w:val="30"/>
          <w:szCs w:val="30"/>
        </w:rPr>
        <w:tab/>
      </w:r>
      <w:proofErr w:type="spellStart"/>
      <w:r w:rsidR="0058747E" w:rsidRPr="0058747E">
        <w:rPr>
          <w:sz w:val="26"/>
          <w:szCs w:val="26"/>
        </w:rPr>
        <w:t>Laragon</w:t>
      </w:r>
      <w:proofErr w:type="spellEnd"/>
      <w:r w:rsidR="0058747E" w:rsidRPr="0058747E">
        <w:rPr>
          <w:sz w:val="26"/>
          <w:szCs w:val="26"/>
        </w:rPr>
        <w:t xml:space="preserve"> is a portable, isolated, fast &amp; powerful universal development environment for PHP, Node.js, Python, Java, Go, Ruby. It is fast, lightweight, easy-to-use and easy-to-extend.</w:t>
      </w:r>
    </w:p>
    <w:p w14:paraId="22EC63AF" w14:textId="77777777" w:rsidR="0058747E" w:rsidRPr="0058747E" w:rsidRDefault="0058747E" w:rsidP="0058747E">
      <w:pPr>
        <w:spacing w:after="160" w:line="360" w:lineRule="auto"/>
        <w:ind w:firstLine="720"/>
        <w:jc w:val="both"/>
        <w:rPr>
          <w:sz w:val="26"/>
          <w:szCs w:val="26"/>
        </w:rPr>
      </w:pPr>
      <w:proofErr w:type="spellStart"/>
      <w:r w:rsidRPr="0058747E">
        <w:rPr>
          <w:sz w:val="26"/>
          <w:szCs w:val="26"/>
        </w:rPr>
        <w:t>Laragon</w:t>
      </w:r>
      <w:proofErr w:type="spellEnd"/>
      <w:r w:rsidRPr="0058747E">
        <w:rPr>
          <w:sz w:val="26"/>
          <w:szCs w:val="26"/>
        </w:rPr>
        <w:t xml:space="preserve"> is great for building and managing modern web applications. It is focused on performance - designed around stability, simplicity, flexibility and freedom.</w:t>
      </w:r>
    </w:p>
    <w:p w14:paraId="102AF4B4" w14:textId="77777777" w:rsidR="0058747E" w:rsidRPr="0058747E" w:rsidRDefault="0058747E" w:rsidP="0058747E">
      <w:pPr>
        <w:spacing w:after="160" w:line="360" w:lineRule="auto"/>
        <w:ind w:firstLine="720"/>
        <w:jc w:val="both"/>
        <w:rPr>
          <w:sz w:val="26"/>
          <w:szCs w:val="26"/>
        </w:rPr>
      </w:pPr>
      <w:proofErr w:type="spellStart"/>
      <w:r w:rsidRPr="0058747E">
        <w:rPr>
          <w:sz w:val="26"/>
          <w:szCs w:val="26"/>
        </w:rPr>
        <w:t>Laragon</w:t>
      </w:r>
      <w:proofErr w:type="spellEnd"/>
      <w:r w:rsidRPr="0058747E">
        <w:rPr>
          <w:sz w:val="26"/>
          <w:szCs w:val="26"/>
        </w:rPr>
        <w:t xml:space="preserve"> is very lightweight and will stay as lean as possible. The core binary itself is less than 2MB and uses less than 4MB RAM when running.</w:t>
      </w:r>
    </w:p>
    <w:p w14:paraId="73348C7E" w14:textId="4B423082" w:rsidR="004D1BA1" w:rsidRDefault="0058747E" w:rsidP="0058747E">
      <w:pPr>
        <w:spacing w:after="160" w:line="360" w:lineRule="auto"/>
        <w:ind w:firstLine="360"/>
        <w:jc w:val="both"/>
        <w:rPr>
          <w:sz w:val="26"/>
          <w:szCs w:val="26"/>
        </w:rPr>
      </w:pPr>
      <w:proofErr w:type="spellStart"/>
      <w:r w:rsidRPr="0058747E">
        <w:rPr>
          <w:sz w:val="26"/>
          <w:szCs w:val="26"/>
        </w:rPr>
        <w:t>Laragon</w:t>
      </w:r>
      <w:proofErr w:type="spellEnd"/>
      <w:r w:rsidRPr="0058747E">
        <w:rPr>
          <w:sz w:val="26"/>
          <w:szCs w:val="26"/>
        </w:rPr>
        <w:t xml:space="preserve"> doesn’t use Windows services. It has its own service orchestration which manages services asynchronously and non-blocking so you’ll find things run fast &amp; smoothly with </w:t>
      </w:r>
      <w:proofErr w:type="spellStart"/>
      <w:r w:rsidRPr="0058747E">
        <w:rPr>
          <w:sz w:val="26"/>
          <w:szCs w:val="26"/>
        </w:rPr>
        <w:t>Laragon</w:t>
      </w:r>
      <w:proofErr w:type="spellEnd"/>
      <w:r w:rsidRPr="0058747E">
        <w:rPr>
          <w:sz w:val="26"/>
          <w:szCs w:val="26"/>
        </w:rPr>
        <w:t>.</w:t>
      </w:r>
      <w:r w:rsidR="004B67C3">
        <w:rPr>
          <w:sz w:val="26"/>
          <w:szCs w:val="26"/>
        </w:rPr>
        <w:t xml:space="preserve"> [19]</w:t>
      </w:r>
    </w:p>
    <w:p w14:paraId="5F024B74" w14:textId="77777777" w:rsidR="004B67C3" w:rsidRDefault="004B67C3" w:rsidP="004B67C3">
      <w:pPr>
        <w:spacing w:after="160" w:line="360" w:lineRule="auto"/>
        <w:ind w:firstLine="360"/>
        <w:jc w:val="both"/>
        <w:rPr>
          <w:b/>
          <w:bCs/>
          <w:sz w:val="26"/>
          <w:szCs w:val="26"/>
        </w:rPr>
      </w:pPr>
      <w:r w:rsidRPr="004B67C3">
        <w:rPr>
          <w:b/>
          <w:bCs/>
          <w:sz w:val="26"/>
          <w:szCs w:val="26"/>
        </w:rPr>
        <w:t>Features:</w:t>
      </w:r>
    </w:p>
    <w:p w14:paraId="540832FB" w14:textId="1AA236AA" w:rsidR="004B67C3" w:rsidRPr="004B67C3" w:rsidRDefault="004B67C3" w:rsidP="004B67C3">
      <w:pPr>
        <w:pStyle w:val="oancuaDanhsach"/>
        <w:numPr>
          <w:ilvl w:val="0"/>
          <w:numId w:val="47"/>
        </w:numPr>
        <w:spacing w:after="160" w:line="360" w:lineRule="auto"/>
        <w:jc w:val="both"/>
        <w:rPr>
          <w:b/>
          <w:bCs/>
          <w:sz w:val="26"/>
          <w:szCs w:val="26"/>
        </w:rPr>
      </w:pPr>
      <w:r w:rsidRPr="004B67C3">
        <w:rPr>
          <w:sz w:val="26"/>
          <w:szCs w:val="26"/>
        </w:rPr>
        <w:t xml:space="preserve">Pretty URLs: Use </w:t>
      </w:r>
      <w:proofErr w:type="spellStart"/>
      <w:r w:rsidRPr="004B67C3">
        <w:rPr>
          <w:sz w:val="26"/>
          <w:szCs w:val="26"/>
        </w:rPr>
        <w:t>app.test</w:t>
      </w:r>
      <w:proofErr w:type="spellEnd"/>
      <w:r w:rsidRPr="004B67C3">
        <w:rPr>
          <w:sz w:val="26"/>
          <w:szCs w:val="26"/>
        </w:rPr>
        <w:t xml:space="preserve"> instead of localhost/app.</w:t>
      </w:r>
    </w:p>
    <w:p w14:paraId="52D5CD47" w14:textId="773EAF30" w:rsidR="004B67C3" w:rsidRPr="004B67C3" w:rsidRDefault="004B67C3" w:rsidP="004B67C3">
      <w:pPr>
        <w:pStyle w:val="oancuaDanhsach"/>
        <w:numPr>
          <w:ilvl w:val="0"/>
          <w:numId w:val="47"/>
        </w:numPr>
        <w:spacing w:after="160" w:line="360" w:lineRule="auto"/>
        <w:jc w:val="both"/>
        <w:rPr>
          <w:sz w:val="26"/>
          <w:szCs w:val="26"/>
        </w:rPr>
      </w:pPr>
      <w:r w:rsidRPr="004B67C3">
        <w:rPr>
          <w:sz w:val="26"/>
          <w:szCs w:val="26"/>
        </w:rPr>
        <w:t xml:space="preserve">Portable: You can move </w:t>
      </w:r>
      <w:proofErr w:type="spellStart"/>
      <w:r w:rsidRPr="004B67C3">
        <w:rPr>
          <w:sz w:val="26"/>
          <w:szCs w:val="26"/>
        </w:rPr>
        <w:t>Laragon</w:t>
      </w:r>
      <w:proofErr w:type="spellEnd"/>
      <w:r w:rsidRPr="004B67C3">
        <w:rPr>
          <w:sz w:val="26"/>
          <w:szCs w:val="26"/>
        </w:rPr>
        <w:t xml:space="preserve"> folder around (to another disks, to another laptops, sync to Cloud,…) without any worries.</w:t>
      </w:r>
    </w:p>
    <w:p w14:paraId="451EEEC4" w14:textId="04E3EDD2" w:rsidR="004B67C3" w:rsidRPr="004B67C3" w:rsidRDefault="004B67C3" w:rsidP="004B67C3">
      <w:pPr>
        <w:pStyle w:val="oancuaDanhsach"/>
        <w:numPr>
          <w:ilvl w:val="0"/>
          <w:numId w:val="47"/>
        </w:numPr>
        <w:spacing w:after="160" w:line="360" w:lineRule="auto"/>
        <w:jc w:val="both"/>
        <w:rPr>
          <w:sz w:val="26"/>
          <w:szCs w:val="26"/>
        </w:rPr>
      </w:pPr>
      <w:r w:rsidRPr="004B67C3">
        <w:rPr>
          <w:sz w:val="26"/>
          <w:szCs w:val="26"/>
        </w:rPr>
        <w:t xml:space="preserve">Isolated: </w:t>
      </w:r>
      <w:proofErr w:type="spellStart"/>
      <w:r w:rsidRPr="004B67C3">
        <w:rPr>
          <w:sz w:val="26"/>
          <w:szCs w:val="26"/>
        </w:rPr>
        <w:t>Laragon</w:t>
      </w:r>
      <w:proofErr w:type="spellEnd"/>
      <w:r w:rsidRPr="004B67C3">
        <w:rPr>
          <w:sz w:val="26"/>
          <w:szCs w:val="26"/>
        </w:rPr>
        <w:t xml:space="preserve"> has an isolated environment with your OS - it will keep your system clean.</w:t>
      </w:r>
    </w:p>
    <w:p w14:paraId="683F28AB" w14:textId="6676F10B" w:rsidR="004B67C3" w:rsidRPr="004B67C3" w:rsidRDefault="004B67C3" w:rsidP="004B67C3">
      <w:pPr>
        <w:pStyle w:val="oancuaDanhsach"/>
        <w:numPr>
          <w:ilvl w:val="0"/>
          <w:numId w:val="47"/>
        </w:numPr>
        <w:spacing w:after="160" w:line="360" w:lineRule="auto"/>
        <w:jc w:val="both"/>
        <w:rPr>
          <w:sz w:val="26"/>
          <w:szCs w:val="26"/>
        </w:rPr>
      </w:pPr>
      <w:r w:rsidRPr="004B67C3">
        <w:rPr>
          <w:sz w:val="26"/>
          <w:szCs w:val="26"/>
        </w:rPr>
        <w:t xml:space="preserve">Easy Operation: Unlike others which pre-config for you, </w:t>
      </w:r>
      <w:proofErr w:type="spellStart"/>
      <w:r w:rsidRPr="004B67C3">
        <w:rPr>
          <w:sz w:val="26"/>
          <w:szCs w:val="26"/>
        </w:rPr>
        <w:t>Laragon</w:t>
      </w:r>
      <w:proofErr w:type="spellEnd"/>
      <w:r w:rsidRPr="004B67C3">
        <w:rPr>
          <w:sz w:val="26"/>
          <w:szCs w:val="26"/>
        </w:rPr>
        <w:t xml:space="preserve"> auto-configs all the complicated things. That why you can add another versions of PHP, Python, Ruby, Java, Go, Apache, Nginx, MySQL, PostgreSQL, MongoDB,… effortlessly.</w:t>
      </w:r>
    </w:p>
    <w:p w14:paraId="057B8FC7" w14:textId="64943971" w:rsidR="004B67C3" w:rsidRPr="004B67C3" w:rsidRDefault="004B67C3" w:rsidP="004B67C3">
      <w:pPr>
        <w:pStyle w:val="oancuaDanhsach"/>
        <w:numPr>
          <w:ilvl w:val="0"/>
          <w:numId w:val="47"/>
        </w:numPr>
        <w:spacing w:after="160" w:line="360" w:lineRule="auto"/>
        <w:jc w:val="both"/>
        <w:rPr>
          <w:sz w:val="26"/>
          <w:szCs w:val="26"/>
        </w:rPr>
      </w:pPr>
      <w:r w:rsidRPr="004B67C3">
        <w:rPr>
          <w:sz w:val="26"/>
          <w:szCs w:val="26"/>
        </w:rPr>
        <w:t xml:space="preserve">Modern &amp; Powerful: </w:t>
      </w:r>
      <w:proofErr w:type="spellStart"/>
      <w:r w:rsidRPr="004B67C3">
        <w:rPr>
          <w:sz w:val="26"/>
          <w:szCs w:val="26"/>
        </w:rPr>
        <w:t>Laragon</w:t>
      </w:r>
      <w:proofErr w:type="spellEnd"/>
      <w:r w:rsidRPr="004B67C3">
        <w:rPr>
          <w:sz w:val="26"/>
          <w:szCs w:val="26"/>
        </w:rPr>
        <w:t xml:space="preserve"> comes with modern architect which is suitable to build modern web apps. You can work with both Apache &amp; Nginx as they are fully-managed.</w:t>
      </w:r>
    </w:p>
    <w:p w14:paraId="70477612" w14:textId="77777777" w:rsidR="004B67C3" w:rsidRPr="004B67C3" w:rsidRDefault="004B67C3" w:rsidP="004B67C3">
      <w:pPr>
        <w:spacing w:after="160" w:line="360" w:lineRule="auto"/>
        <w:ind w:firstLine="360"/>
        <w:jc w:val="both"/>
        <w:rPr>
          <w:sz w:val="26"/>
          <w:szCs w:val="26"/>
        </w:rPr>
      </w:pPr>
      <w:r w:rsidRPr="004B67C3">
        <w:rPr>
          <w:sz w:val="26"/>
          <w:szCs w:val="26"/>
        </w:rPr>
        <w:t xml:space="preserve">Also, </w:t>
      </w:r>
      <w:proofErr w:type="spellStart"/>
      <w:r w:rsidRPr="004B67C3">
        <w:rPr>
          <w:sz w:val="26"/>
          <w:szCs w:val="26"/>
        </w:rPr>
        <w:t>Laragon</w:t>
      </w:r>
      <w:proofErr w:type="spellEnd"/>
      <w:r w:rsidRPr="004B67C3">
        <w:rPr>
          <w:sz w:val="26"/>
          <w:szCs w:val="26"/>
        </w:rPr>
        <w:t xml:space="preserve"> makes things a lot easier:</w:t>
      </w:r>
    </w:p>
    <w:p w14:paraId="008973E6" w14:textId="77777777" w:rsidR="004B67C3" w:rsidRPr="004B67C3" w:rsidRDefault="004B67C3" w:rsidP="004B67C3">
      <w:pPr>
        <w:spacing w:after="160" w:line="360" w:lineRule="auto"/>
        <w:ind w:firstLine="360"/>
        <w:jc w:val="both"/>
        <w:rPr>
          <w:sz w:val="26"/>
          <w:szCs w:val="26"/>
        </w:rPr>
      </w:pPr>
      <w:r w:rsidRPr="004B67C3">
        <w:rPr>
          <w:sz w:val="26"/>
          <w:szCs w:val="26"/>
        </w:rPr>
        <w:lastRenderedPageBreak/>
        <w:t xml:space="preserve">Wanna have a </w:t>
      </w:r>
      <w:proofErr w:type="spellStart"/>
      <w:r w:rsidRPr="004B67C3">
        <w:rPr>
          <w:sz w:val="26"/>
          <w:szCs w:val="26"/>
        </w:rPr>
        <w:t>Wordpress</w:t>
      </w:r>
      <w:proofErr w:type="spellEnd"/>
      <w:r w:rsidRPr="004B67C3">
        <w:rPr>
          <w:sz w:val="26"/>
          <w:szCs w:val="26"/>
        </w:rPr>
        <w:t xml:space="preserve"> CMS? Just 1 click.</w:t>
      </w:r>
    </w:p>
    <w:p w14:paraId="342FECA3" w14:textId="77777777" w:rsidR="004B67C3" w:rsidRPr="004B67C3" w:rsidRDefault="004B67C3" w:rsidP="004B67C3">
      <w:pPr>
        <w:spacing w:after="160" w:line="360" w:lineRule="auto"/>
        <w:ind w:firstLine="360"/>
        <w:jc w:val="both"/>
        <w:rPr>
          <w:sz w:val="26"/>
          <w:szCs w:val="26"/>
        </w:rPr>
      </w:pPr>
      <w:r w:rsidRPr="004B67C3">
        <w:rPr>
          <w:sz w:val="26"/>
          <w:szCs w:val="26"/>
        </w:rPr>
        <w:t>Wanna show your local project to customers? Just 1 click.</w:t>
      </w:r>
    </w:p>
    <w:p w14:paraId="09E4AB8C" w14:textId="3D991FB4" w:rsidR="004B67C3" w:rsidRDefault="004B67C3" w:rsidP="004B67C3">
      <w:pPr>
        <w:spacing w:after="160" w:line="360" w:lineRule="auto"/>
        <w:ind w:firstLine="360"/>
        <w:jc w:val="both"/>
        <w:rPr>
          <w:sz w:val="26"/>
          <w:szCs w:val="26"/>
        </w:rPr>
      </w:pPr>
      <w:r w:rsidRPr="004B67C3">
        <w:rPr>
          <w:sz w:val="26"/>
          <w:szCs w:val="26"/>
        </w:rPr>
        <w:t>Wanna enable/disable a PHP extension? Just 1 click.</w:t>
      </w:r>
      <w:r w:rsidR="004D4399">
        <w:rPr>
          <w:sz w:val="26"/>
          <w:szCs w:val="26"/>
        </w:rPr>
        <w:t xml:space="preserve"> [19]</w:t>
      </w:r>
    </w:p>
    <w:p w14:paraId="6FFC9D7C" w14:textId="77777777" w:rsidR="00841788" w:rsidRDefault="00841788" w:rsidP="0058747E">
      <w:pPr>
        <w:spacing w:after="160" w:line="360" w:lineRule="auto"/>
        <w:ind w:firstLine="360"/>
        <w:jc w:val="both"/>
        <w:rPr>
          <w:sz w:val="26"/>
          <w:szCs w:val="26"/>
        </w:rPr>
      </w:pPr>
    </w:p>
    <w:p w14:paraId="504F0D8D" w14:textId="77777777" w:rsidR="00841788" w:rsidRDefault="00841788" w:rsidP="0058747E">
      <w:pPr>
        <w:spacing w:after="160" w:line="360" w:lineRule="auto"/>
        <w:ind w:firstLine="360"/>
        <w:jc w:val="both"/>
        <w:rPr>
          <w:sz w:val="26"/>
          <w:szCs w:val="26"/>
        </w:rPr>
      </w:pPr>
    </w:p>
    <w:p w14:paraId="4779018F" w14:textId="77777777" w:rsidR="00841788" w:rsidRDefault="00841788" w:rsidP="0058747E">
      <w:pPr>
        <w:spacing w:after="160" w:line="360" w:lineRule="auto"/>
        <w:ind w:firstLine="360"/>
        <w:jc w:val="both"/>
        <w:rPr>
          <w:sz w:val="26"/>
          <w:szCs w:val="26"/>
        </w:rPr>
      </w:pPr>
    </w:p>
    <w:p w14:paraId="75F27F91" w14:textId="77777777" w:rsidR="00841788" w:rsidRDefault="00841788" w:rsidP="0058747E">
      <w:pPr>
        <w:spacing w:after="160" w:line="360" w:lineRule="auto"/>
        <w:ind w:firstLine="360"/>
        <w:jc w:val="both"/>
        <w:rPr>
          <w:sz w:val="26"/>
          <w:szCs w:val="26"/>
        </w:rPr>
      </w:pPr>
    </w:p>
    <w:p w14:paraId="721E352C" w14:textId="77777777" w:rsidR="00841788" w:rsidRDefault="00841788" w:rsidP="0058747E">
      <w:pPr>
        <w:spacing w:after="160" w:line="360" w:lineRule="auto"/>
        <w:ind w:firstLine="360"/>
        <w:jc w:val="both"/>
        <w:rPr>
          <w:sz w:val="26"/>
          <w:szCs w:val="26"/>
        </w:rPr>
      </w:pPr>
    </w:p>
    <w:p w14:paraId="6D685F7E" w14:textId="77777777" w:rsidR="00841788" w:rsidRDefault="00841788" w:rsidP="0058747E">
      <w:pPr>
        <w:spacing w:after="160" w:line="360" w:lineRule="auto"/>
        <w:ind w:firstLine="360"/>
        <w:jc w:val="both"/>
        <w:rPr>
          <w:sz w:val="26"/>
          <w:szCs w:val="26"/>
        </w:rPr>
      </w:pPr>
    </w:p>
    <w:p w14:paraId="512552D4" w14:textId="77777777" w:rsidR="00841788" w:rsidRDefault="00841788" w:rsidP="0058747E">
      <w:pPr>
        <w:spacing w:after="160" w:line="360" w:lineRule="auto"/>
        <w:ind w:firstLine="360"/>
        <w:jc w:val="both"/>
        <w:rPr>
          <w:sz w:val="26"/>
          <w:szCs w:val="26"/>
        </w:rPr>
      </w:pPr>
    </w:p>
    <w:p w14:paraId="6C338C98" w14:textId="77777777" w:rsidR="00841788" w:rsidRDefault="00841788" w:rsidP="0058747E">
      <w:pPr>
        <w:spacing w:after="160" w:line="360" w:lineRule="auto"/>
        <w:ind w:firstLine="360"/>
        <w:jc w:val="both"/>
        <w:rPr>
          <w:sz w:val="26"/>
          <w:szCs w:val="26"/>
        </w:rPr>
      </w:pPr>
    </w:p>
    <w:p w14:paraId="0D28F3FB" w14:textId="77777777" w:rsidR="00841788" w:rsidRDefault="00841788" w:rsidP="0058747E">
      <w:pPr>
        <w:spacing w:after="160" w:line="360" w:lineRule="auto"/>
        <w:ind w:firstLine="360"/>
        <w:jc w:val="both"/>
        <w:rPr>
          <w:sz w:val="26"/>
          <w:szCs w:val="26"/>
        </w:rPr>
      </w:pPr>
    </w:p>
    <w:p w14:paraId="3509DF52" w14:textId="77777777" w:rsidR="004B67C3" w:rsidRDefault="004B67C3" w:rsidP="0058747E">
      <w:pPr>
        <w:spacing w:after="160" w:line="360" w:lineRule="auto"/>
        <w:ind w:firstLine="360"/>
        <w:jc w:val="both"/>
        <w:rPr>
          <w:sz w:val="26"/>
          <w:szCs w:val="26"/>
        </w:rPr>
      </w:pPr>
    </w:p>
    <w:p w14:paraId="7E48FB3E" w14:textId="77777777" w:rsidR="004B67C3" w:rsidRDefault="004B67C3" w:rsidP="0058747E">
      <w:pPr>
        <w:spacing w:after="160" w:line="360" w:lineRule="auto"/>
        <w:ind w:firstLine="360"/>
        <w:jc w:val="both"/>
        <w:rPr>
          <w:sz w:val="26"/>
          <w:szCs w:val="26"/>
        </w:rPr>
      </w:pPr>
    </w:p>
    <w:p w14:paraId="0E4FAC87" w14:textId="77777777" w:rsidR="004B67C3" w:rsidRDefault="004B67C3" w:rsidP="0058747E">
      <w:pPr>
        <w:spacing w:after="160" w:line="360" w:lineRule="auto"/>
        <w:ind w:firstLine="360"/>
        <w:jc w:val="both"/>
        <w:rPr>
          <w:sz w:val="26"/>
          <w:szCs w:val="26"/>
        </w:rPr>
      </w:pPr>
    </w:p>
    <w:p w14:paraId="3DD54C64" w14:textId="77777777" w:rsidR="004B67C3" w:rsidRDefault="004B67C3" w:rsidP="0058747E">
      <w:pPr>
        <w:spacing w:after="160" w:line="360" w:lineRule="auto"/>
        <w:ind w:firstLine="360"/>
        <w:jc w:val="both"/>
        <w:rPr>
          <w:sz w:val="26"/>
          <w:szCs w:val="26"/>
        </w:rPr>
      </w:pPr>
    </w:p>
    <w:p w14:paraId="4FD08A0F" w14:textId="77777777" w:rsidR="004B67C3" w:rsidRDefault="004B67C3" w:rsidP="0058747E">
      <w:pPr>
        <w:spacing w:after="160" w:line="360" w:lineRule="auto"/>
        <w:ind w:firstLine="360"/>
        <w:jc w:val="both"/>
        <w:rPr>
          <w:sz w:val="26"/>
          <w:szCs w:val="26"/>
        </w:rPr>
      </w:pPr>
    </w:p>
    <w:p w14:paraId="45A5E382" w14:textId="77777777" w:rsidR="004B67C3" w:rsidRDefault="004B67C3" w:rsidP="0058747E">
      <w:pPr>
        <w:spacing w:after="160" w:line="360" w:lineRule="auto"/>
        <w:ind w:firstLine="360"/>
        <w:jc w:val="both"/>
        <w:rPr>
          <w:sz w:val="26"/>
          <w:szCs w:val="26"/>
        </w:rPr>
      </w:pPr>
    </w:p>
    <w:p w14:paraId="4933C379" w14:textId="77777777" w:rsidR="004B67C3" w:rsidRDefault="004B67C3" w:rsidP="0058747E">
      <w:pPr>
        <w:spacing w:after="160" w:line="360" w:lineRule="auto"/>
        <w:ind w:firstLine="360"/>
        <w:jc w:val="both"/>
        <w:rPr>
          <w:sz w:val="26"/>
          <w:szCs w:val="26"/>
        </w:rPr>
      </w:pPr>
    </w:p>
    <w:p w14:paraId="3E9CB303" w14:textId="77777777" w:rsidR="004B67C3" w:rsidRDefault="004B67C3" w:rsidP="0058747E">
      <w:pPr>
        <w:spacing w:after="160" w:line="360" w:lineRule="auto"/>
        <w:ind w:firstLine="360"/>
        <w:jc w:val="both"/>
        <w:rPr>
          <w:sz w:val="26"/>
          <w:szCs w:val="26"/>
        </w:rPr>
      </w:pPr>
    </w:p>
    <w:p w14:paraId="4D0F938F" w14:textId="77777777" w:rsidR="004B67C3" w:rsidRDefault="004B67C3" w:rsidP="0058747E">
      <w:pPr>
        <w:spacing w:after="160" w:line="360" w:lineRule="auto"/>
        <w:ind w:firstLine="360"/>
        <w:jc w:val="both"/>
        <w:rPr>
          <w:sz w:val="26"/>
          <w:szCs w:val="26"/>
        </w:rPr>
      </w:pPr>
    </w:p>
    <w:p w14:paraId="7D51C198" w14:textId="77777777" w:rsidR="00841788" w:rsidRDefault="00841788" w:rsidP="0058747E">
      <w:pPr>
        <w:spacing w:after="160" w:line="360" w:lineRule="auto"/>
        <w:ind w:firstLine="360"/>
        <w:jc w:val="both"/>
        <w:rPr>
          <w:sz w:val="26"/>
          <w:szCs w:val="26"/>
        </w:rPr>
      </w:pPr>
    </w:p>
    <w:p w14:paraId="28BE7F1E" w14:textId="77777777" w:rsidR="00841788" w:rsidRPr="0058747E" w:rsidRDefault="00841788" w:rsidP="0058747E">
      <w:pPr>
        <w:spacing w:after="160" w:line="360" w:lineRule="auto"/>
        <w:ind w:firstLine="360"/>
        <w:jc w:val="both"/>
        <w:rPr>
          <w:sz w:val="26"/>
          <w:szCs w:val="26"/>
        </w:rPr>
      </w:pPr>
    </w:p>
    <w:p w14:paraId="4CBE67FC" w14:textId="3C15A11B" w:rsidR="00F24A25" w:rsidRPr="000C3A52" w:rsidRDefault="00F24A25" w:rsidP="000C3A52">
      <w:pPr>
        <w:pStyle w:val="oancuaDanhsach"/>
        <w:numPr>
          <w:ilvl w:val="0"/>
          <w:numId w:val="16"/>
        </w:numPr>
        <w:spacing w:after="160" w:line="360" w:lineRule="auto"/>
        <w:outlineLvl w:val="1"/>
        <w:rPr>
          <w:b/>
          <w:bCs/>
          <w:color w:val="000000" w:themeColor="text1"/>
          <w:sz w:val="28"/>
          <w:szCs w:val="28"/>
        </w:rPr>
      </w:pPr>
      <w:bookmarkStart w:id="81" w:name="_Toc155314573"/>
      <w:bookmarkStart w:id="82" w:name="_Toc168082953"/>
      <w:r w:rsidRPr="000C3A52">
        <w:rPr>
          <w:b/>
          <w:bCs/>
          <w:color w:val="000000" w:themeColor="text1"/>
          <w:sz w:val="28"/>
          <w:szCs w:val="28"/>
        </w:rPr>
        <w:lastRenderedPageBreak/>
        <w:t>Connect Front-end and Back-end</w:t>
      </w:r>
      <w:bookmarkEnd w:id="81"/>
      <w:bookmarkEnd w:id="82"/>
    </w:p>
    <w:p w14:paraId="3E98B049" w14:textId="61C80D93" w:rsidR="0084519A" w:rsidRDefault="00230483" w:rsidP="000C3A52">
      <w:pPr>
        <w:spacing w:after="160" w:line="360" w:lineRule="auto"/>
        <w:ind w:firstLine="720"/>
        <w:jc w:val="both"/>
        <w:rPr>
          <w:sz w:val="26"/>
          <w:szCs w:val="26"/>
        </w:rPr>
      </w:pPr>
      <w:r>
        <w:rPr>
          <w:sz w:val="26"/>
          <w:szCs w:val="26"/>
        </w:rPr>
        <w:t xml:space="preserve">Because front-end and back-end of the website use different types of code languages so to connect those two parts we have to use some specials method. </w:t>
      </w:r>
    </w:p>
    <w:p w14:paraId="4959A437" w14:textId="73A98C80" w:rsidR="00A304C1" w:rsidRDefault="00230483" w:rsidP="004D4399">
      <w:pPr>
        <w:spacing w:after="160" w:line="360" w:lineRule="auto"/>
        <w:ind w:firstLine="720"/>
        <w:jc w:val="both"/>
        <w:rPr>
          <w:sz w:val="26"/>
          <w:szCs w:val="26"/>
        </w:rPr>
      </w:pPr>
      <w:r>
        <w:rPr>
          <w:sz w:val="26"/>
          <w:szCs w:val="26"/>
        </w:rPr>
        <w:t xml:space="preserve">There are a lot of method on the internet to connect front-end part and back-end part, connect two different code languages. There are lots of </w:t>
      </w:r>
      <w:r w:rsidR="00234095">
        <w:rPr>
          <w:sz w:val="26"/>
          <w:szCs w:val="26"/>
        </w:rPr>
        <w:t>choice,</w:t>
      </w:r>
      <w:r>
        <w:rPr>
          <w:sz w:val="26"/>
          <w:szCs w:val="26"/>
        </w:rPr>
        <w:t xml:space="preserve"> but </w:t>
      </w:r>
      <w:r w:rsidR="00234095">
        <w:rPr>
          <w:sz w:val="26"/>
          <w:szCs w:val="26"/>
        </w:rPr>
        <w:t>the choice is how the coders like to choose, old way or modern way, long way but easy or short way but hard, it’</w:t>
      </w:r>
      <w:r w:rsidR="00AB76EF">
        <w:rPr>
          <w:sz w:val="26"/>
          <w:szCs w:val="26"/>
        </w:rPr>
        <w:t>s</w:t>
      </w:r>
      <w:r w:rsidR="00234095">
        <w:rPr>
          <w:sz w:val="26"/>
          <w:szCs w:val="26"/>
        </w:rPr>
        <w:t xml:space="preserve"> all just the choice. </w:t>
      </w:r>
      <w:r w:rsidR="00051A70">
        <w:rPr>
          <w:sz w:val="26"/>
          <w:szCs w:val="26"/>
        </w:rPr>
        <w:t xml:space="preserve">And in this project will use </w:t>
      </w:r>
      <w:proofErr w:type="spellStart"/>
      <w:r w:rsidR="00913C2A">
        <w:rPr>
          <w:sz w:val="26"/>
          <w:szCs w:val="26"/>
        </w:rPr>
        <w:t>L</w:t>
      </w:r>
      <w:r w:rsidR="004D4399">
        <w:rPr>
          <w:sz w:val="26"/>
          <w:szCs w:val="26"/>
        </w:rPr>
        <w:t>aragon</w:t>
      </w:r>
      <w:proofErr w:type="spellEnd"/>
      <w:r w:rsidR="004D4399">
        <w:rPr>
          <w:sz w:val="26"/>
          <w:szCs w:val="26"/>
        </w:rPr>
        <w:t>.</w:t>
      </w:r>
    </w:p>
    <w:p w14:paraId="152CD964" w14:textId="44581E34" w:rsidR="004D4399" w:rsidRDefault="00913C2A" w:rsidP="004D4399">
      <w:pPr>
        <w:spacing w:after="160" w:line="360" w:lineRule="auto"/>
        <w:ind w:firstLine="720"/>
        <w:jc w:val="both"/>
        <w:rPr>
          <w:sz w:val="26"/>
          <w:szCs w:val="26"/>
        </w:rPr>
      </w:pPr>
      <w:r w:rsidRPr="00913C2A">
        <w:rPr>
          <w:sz w:val="26"/>
          <w:szCs w:val="26"/>
        </w:rPr>
        <w:t xml:space="preserve">To explain it simply, </w:t>
      </w:r>
      <w:proofErr w:type="spellStart"/>
      <w:r w:rsidRPr="00913C2A">
        <w:rPr>
          <w:sz w:val="26"/>
          <w:szCs w:val="26"/>
        </w:rPr>
        <w:t>Laragon</w:t>
      </w:r>
      <w:proofErr w:type="spellEnd"/>
      <w:r w:rsidRPr="00913C2A">
        <w:rPr>
          <w:sz w:val="26"/>
          <w:szCs w:val="26"/>
        </w:rPr>
        <w:t xml:space="preserve"> is basically similar to XAMPP, as it comes with MySQL or MariaDB and a management tool like phpMyAdmin or </w:t>
      </w:r>
      <w:proofErr w:type="spellStart"/>
      <w:r w:rsidRPr="00913C2A">
        <w:rPr>
          <w:sz w:val="26"/>
          <w:szCs w:val="26"/>
        </w:rPr>
        <w:t>Adminer</w:t>
      </w:r>
      <w:proofErr w:type="spellEnd"/>
      <w:r w:rsidRPr="00913C2A">
        <w:rPr>
          <w:sz w:val="26"/>
          <w:szCs w:val="26"/>
        </w:rPr>
        <w:t>, making database management and usage quite easy. I have implemented AJAX requests to the back-end server to fetch data from the database, and that is how I link the front-end and back-end together.</w:t>
      </w:r>
    </w:p>
    <w:p w14:paraId="4425A0E6" w14:textId="77777777" w:rsidR="005C09C7" w:rsidRDefault="005C09C7" w:rsidP="0070590F">
      <w:pPr>
        <w:spacing w:after="160" w:line="360" w:lineRule="auto"/>
        <w:ind w:firstLine="720"/>
        <w:jc w:val="both"/>
        <w:rPr>
          <w:sz w:val="26"/>
          <w:szCs w:val="26"/>
        </w:rPr>
      </w:pPr>
    </w:p>
    <w:p w14:paraId="29114BF8" w14:textId="77777777" w:rsidR="005C09C7" w:rsidRDefault="005C09C7" w:rsidP="0070590F">
      <w:pPr>
        <w:spacing w:after="160" w:line="360" w:lineRule="auto"/>
        <w:ind w:firstLine="720"/>
        <w:jc w:val="both"/>
        <w:rPr>
          <w:sz w:val="26"/>
          <w:szCs w:val="26"/>
        </w:rPr>
      </w:pPr>
    </w:p>
    <w:p w14:paraId="51DD9E71" w14:textId="77777777" w:rsidR="005C09C7" w:rsidRDefault="005C09C7" w:rsidP="0070590F">
      <w:pPr>
        <w:spacing w:after="160" w:line="360" w:lineRule="auto"/>
        <w:ind w:firstLine="720"/>
        <w:jc w:val="both"/>
        <w:rPr>
          <w:sz w:val="26"/>
          <w:szCs w:val="26"/>
        </w:rPr>
      </w:pPr>
    </w:p>
    <w:p w14:paraId="3662D9EF" w14:textId="77777777" w:rsidR="005C09C7" w:rsidRDefault="005C09C7" w:rsidP="0070590F">
      <w:pPr>
        <w:spacing w:after="160" w:line="360" w:lineRule="auto"/>
        <w:ind w:firstLine="720"/>
        <w:jc w:val="both"/>
        <w:rPr>
          <w:sz w:val="26"/>
          <w:szCs w:val="26"/>
        </w:rPr>
      </w:pPr>
    </w:p>
    <w:p w14:paraId="31CEF5F9" w14:textId="77777777" w:rsidR="005C09C7" w:rsidRDefault="005C09C7" w:rsidP="0070590F">
      <w:pPr>
        <w:spacing w:after="160" w:line="360" w:lineRule="auto"/>
        <w:ind w:firstLine="720"/>
        <w:jc w:val="both"/>
        <w:rPr>
          <w:sz w:val="26"/>
          <w:szCs w:val="26"/>
        </w:rPr>
      </w:pPr>
    </w:p>
    <w:p w14:paraId="7902069B" w14:textId="77777777" w:rsidR="005C09C7" w:rsidRDefault="005C09C7" w:rsidP="0070590F">
      <w:pPr>
        <w:spacing w:after="160" w:line="360" w:lineRule="auto"/>
        <w:ind w:firstLine="720"/>
        <w:jc w:val="both"/>
        <w:rPr>
          <w:sz w:val="26"/>
          <w:szCs w:val="26"/>
        </w:rPr>
      </w:pPr>
    </w:p>
    <w:p w14:paraId="1F084729" w14:textId="77777777" w:rsidR="005C09C7" w:rsidRDefault="005C09C7" w:rsidP="0070590F">
      <w:pPr>
        <w:spacing w:after="160" w:line="360" w:lineRule="auto"/>
        <w:ind w:firstLine="720"/>
        <w:jc w:val="both"/>
        <w:rPr>
          <w:sz w:val="26"/>
          <w:szCs w:val="26"/>
        </w:rPr>
      </w:pPr>
    </w:p>
    <w:p w14:paraId="31E80084" w14:textId="77777777" w:rsidR="005C09C7" w:rsidRDefault="005C09C7" w:rsidP="0070590F">
      <w:pPr>
        <w:spacing w:after="160" w:line="360" w:lineRule="auto"/>
        <w:ind w:firstLine="720"/>
        <w:jc w:val="both"/>
        <w:rPr>
          <w:sz w:val="26"/>
          <w:szCs w:val="26"/>
        </w:rPr>
      </w:pPr>
    </w:p>
    <w:p w14:paraId="328608B9" w14:textId="77777777" w:rsidR="005C09C7" w:rsidRDefault="005C09C7" w:rsidP="0070590F">
      <w:pPr>
        <w:spacing w:after="160" w:line="360" w:lineRule="auto"/>
        <w:ind w:firstLine="720"/>
        <w:jc w:val="both"/>
        <w:rPr>
          <w:sz w:val="26"/>
          <w:szCs w:val="26"/>
        </w:rPr>
      </w:pPr>
    </w:p>
    <w:p w14:paraId="093BF936" w14:textId="7B6A5D43" w:rsidR="005C09C7" w:rsidRDefault="005C09C7" w:rsidP="0070590F">
      <w:pPr>
        <w:spacing w:after="160" w:line="360" w:lineRule="auto"/>
        <w:ind w:firstLine="720"/>
        <w:jc w:val="both"/>
        <w:rPr>
          <w:sz w:val="26"/>
          <w:szCs w:val="26"/>
        </w:rPr>
      </w:pPr>
      <w:r>
        <w:rPr>
          <w:sz w:val="26"/>
          <w:szCs w:val="26"/>
        </w:rPr>
        <w:tab/>
      </w:r>
    </w:p>
    <w:p w14:paraId="3013D734" w14:textId="77777777" w:rsidR="005C09C7" w:rsidRDefault="005C09C7" w:rsidP="0070590F">
      <w:pPr>
        <w:spacing w:after="160" w:line="360" w:lineRule="auto"/>
        <w:ind w:firstLine="720"/>
        <w:jc w:val="both"/>
        <w:rPr>
          <w:sz w:val="26"/>
          <w:szCs w:val="26"/>
        </w:rPr>
      </w:pPr>
    </w:p>
    <w:p w14:paraId="01F0810D" w14:textId="77777777" w:rsidR="005C09C7" w:rsidRDefault="005C09C7" w:rsidP="0070590F">
      <w:pPr>
        <w:spacing w:after="160" w:line="360" w:lineRule="auto"/>
        <w:ind w:firstLine="720"/>
        <w:jc w:val="both"/>
        <w:rPr>
          <w:sz w:val="26"/>
          <w:szCs w:val="26"/>
        </w:rPr>
      </w:pPr>
    </w:p>
    <w:p w14:paraId="165A964A" w14:textId="77777777" w:rsidR="005C09C7" w:rsidRDefault="005C09C7" w:rsidP="0070590F">
      <w:pPr>
        <w:spacing w:after="160" w:line="360" w:lineRule="auto"/>
        <w:ind w:firstLine="720"/>
        <w:jc w:val="both"/>
        <w:rPr>
          <w:sz w:val="26"/>
          <w:szCs w:val="26"/>
        </w:rPr>
      </w:pPr>
    </w:p>
    <w:p w14:paraId="46873A95" w14:textId="77777777" w:rsidR="005C09C7" w:rsidRPr="0070590F" w:rsidRDefault="005C09C7" w:rsidP="00235F26">
      <w:pPr>
        <w:spacing w:after="160" w:line="360" w:lineRule="auto"/>
        <w:jc w:val="both"/>
        <w:rPr>
          <w:sz w:val="26"/>
          <w:szCs w:val="26"/>
        </w:rPr>
      </w:pPr>
    </w:p>
    <w:p w14:paraId="5477F5FD" w14:textId="5DB88848" w:rsidR="00932BE7" w:rsidRPr="000C3A52" w:rsidRDefault="00332144" w:rsidP="000C3A52">
      <w:pPr>
        <w:pStyle w:val="oancuaDanhsach"/>
        <w:numPr>
          <w:ilvl w:val="0"/>
          <w:numId w:val="16"/>
        </w:numPr>
        <w:spacing w:after="160" w:line="360" w:lineRule="auto"/>
        <w:outlineLvl w:val="1"/>
        <w:rPr>
          <w:b/>
          <w:bCs/>
          <w:color w:val="000000" w:themeColor="text1"/>
          <w:sz w:val="28"/>
          <w:szCs w:val="28"/>
        </w:rPr>
      </w:pPr>
      <w:bookmarkStart w:id="83" w:name="_Toc155314574"/>
      <w:bookmarkStart w:id="84" w:name="_Toc168082954"/>
      <w:r w:rsidRPr="000C3A52">
        <w:rPr>
          <w:b/>
          <w:bCs/>
          <w:color w:val="000000" w:themeColor="text1"/>
          <w:sz w:val="28"/>
          <w:szCs w:val="28"/>
        </w:rPr>
        <w:lastRenderedPageBreak/>
        <w:t>Conclusion</w:t>
      </w:r>
      <w:bookmarkEnd w:id="83"/>
      <w:bookmarkEnd w:id="84"/>
    </w:p>
    <w:p w14:paraId="2B6F3426" w14:textId="34664572" w:rsidR="002616EE" w:rsidRDefault="004F2378" w:rsidP="00D5081E">
      <w:pPr>
        <w:spacing w:after="160" w:line="360" w:lineRule="auto"/>
        <w:ind w:firstLine="720"/>
        <w:jc w:val="both"/>
        <w:rPr>
          <w:rFonts w:eastAsiaTheme="majorEastAsia"/>
          <w:b/>
          <w:bCs/>
          <w:sz w:val="32"/>
          <w:szCs w:val="32"/>
        </w:rPr>
      </w:pPr>
      <w:r w:rsidRPr="00D5081E">
        <w:rPr>
          <w:sz w:val="26"/>
          <w:szCs w:val="26"/>
        </w:rPr>
        <w:t>Finally,</w:t>
      </w:r>
      <w:r w:rsidR="004B0C75" w:rsidRPr="00D5081E">
        <w:rPr>
          <w:sz w:val="26"/>
          <w:szCs w:val="26"/>
        </w:rPr>
        <w:t xml:space="preserve"> a</w:t>
      </w:r>
      <w:r w:rsidR="00F25266" w:rsidRPr="00D5081E">
        <w:rPr>
          <w:sz w:val="26"/>
          <w:szCs w:val="26"/>
        </w:rPr>
        <w:t xml:space="preserve">ll the information above </w:t>
      </w:r>
      <w:r w:rsidR="004B0C75" w:rsidRPr="00D5081E">
        <w:rPr>
          <w:sz w:val="26"/>
          <w:szCs w:val="26"/>
        </w:rPr>
        <w:t>consumes</w:t>
      </w:r>
      <w:r w:rsidR="00F25266" w:rsidRPr="00D5081E">
        <w:rPr>
          <w:sz w:val="26"/>
          <w:szCs w:val="26"/>
        </w:rPr>
        <w:t xml:space="preserve"> the theories </w:t>
      </w:r>
      <w:r w:rsidR="00033EED">
        <w:rPr>
          <w:sz w:val="26"/>
          <w:szCs w:val="26"/>
        </w:rPr>
        <w:t>I</w:t>
      </w:r>
      <w:r w:rsidR="004B0C75" w:rsidRPr="00D5081E">
        <w:rPr>
          <w:sz w:val="26"/>
          <w:szCs w:val="26"/>
        </w:rPr>
        <w:t xml:space="preserve"> use in this project to develop</w:t>
      </w:r>
      <w:r w:rsidR="00AB76EF" w:rsidRPr="00D5081E">
        <w:rPr>
          <w:sz w:val="26"/>
          <w:szCs w:val="26"/>
        </w:rPr>
        <w:t>,</w:t>
      </w:r>
      <w:r w:rsidR="004B0C75" w:rsidRPr="00D5081E">
        <w:rPr>
          <w:sz w:val="26"/>
          <w:szCs w:val="26"/>
        </w:rPr>
        <w:t xml:space="preserve"> create,</w:t>
      </w:r>
      <w:r w:rsidR="00AB76EF" w:rsidRPr="00D5081E">
        <w:rPr>
          <w:sz w:val="26"/>
          <w:szCs w:val="26"/>
        </w:rPr>
        <w:t xml:space="preserve"> and</w:t>
      </w:r>
      <w:r w:rsidR="004B0C75" w:rsidRPr="00D5081E">
        <w:rPr>
          <w:sz w:val="26"/>
          <w:szCs w:val="26"/>
        </w:rPr>
        <w:t xml:space="preserve"> design the </w:t>
      </w:r>
      <w:r w:rsidR="008C7E01">
        <w:rPr>
          <w:sz w:val="26"/>
          <w:szCs w:val="26"/>
        </w:rPr>
        <w:t xml:space="preserve">News Website </w:t>
      </w:r>
      <w:r w:rsidR="00235F26">
        <w:rPr>
          <w:sz w:val="26"/>
          <w:szCs w:val="26"/>
        </w:rPr>
        <w:t>for.</w:t>
      </w:r>
      <w:r w:rsidR="004B0C75" w:rsidRPr="00D5081E">
        <w:rPr>
          <w:sz w:val="26"/>
          <w:szCs w:val="26"/>
        </w:rPr>
        <w:t xml:space="preserve"> To put this project website on the internet and </w:t>
      </w:r>
      <w:r w:rsidR="00235F26" w:rsidRPr="00D5081E">
        <w:rPr>
          <w:sz w:val="26"/>
          <w:szCs w:val="26"/>
        </w:rPr>
        <w:t>can</w:t>
      </w:r>
      <w:r w:rsidR="004B0C75" w:rsidRPr="00D5081E">
        <w:rPr>
          <w:sz w:val="26"/>
          <w:szCs w:val="26"/>
        </w:rPr>
        <w:t xml:space="preserve"> put it to use, this project lacks lots of modern techniques like REACT to make the code run smoother or some framework like NodeJS or something else. But with just the languages above the website look good enough and can put on the internet. </w:t>
      </w:r>
      <w:r w:rsidR="005B2ED0" w:rsidRPr="00BB50D4">
        <w:rPr>
          <w:sz w:val="26"/>
          <w:szCs w:val="26"/>
        </w:rPr>
        <w:br w:type="page"/>
      </w:r>
    </w:p>
    <w:p w14:paraId="09257592" w14:textId="6FF219BE" w:rsidR="00BB50D4" w:rsidRDefault="00BB50D4" w:rsidP="00BB50D4">
      <w:pPr>
        <w:pStyle w:val="u1"/>
        <w:jc w:val="center"/>
        <w:rPr>
          <w:rFonts w:ascii="Times New Roman" w:hAnsi="Times New Roman" w:cs="Times New Roman"/>
          <w:b/>
          <w:bCs/>
          <w:color w:val="auto"/>
        </w:rPr>
      </w:pPr>
      <w:bookmarkStart w:id="85" w:name="_Toc168082955"/>
      <w:r w:rsidRPr="00BB50D4">
        <w:rPr>
          <w:rFonts w:ascii="Times New Roman" w:hAnsi="Times New Roman" w:cs="Times New Roman"/>
          <w:b/>
          <w:bCs/>
          <w:color w:val="auto"/>
        </w:rPr>
        <w:lastRenderedPageBreak/>
        <w:t>CHAPTER 3: EXPERIMENTAL RESULTS</w:t>
      </w:r>
      <w:bookmarkEnd w:id="85"/>
    </w:p>
    <w:p w14:paraId="3E8AA68B" w14:textId="77777777" w:rsidR="00C9500A" w:rsidRPr="00C9500A" w:rsidRDefault="00C9500A" w:rsidP="00C9500A"/>
    <w:p w14:paraId="0B53BD20" w14:textId="3E9C1696" w:rsidR="002616EE" w:rsidRPr="000C3A52" w:rsidRDefault="0060564D" w:rsidP="000C3A52">
      <w:pPr>
        <w:pStyle w:val="oancuaDanhsach"/>
        <w:numPr>
          <w:ilvl w:val="1"/>
          <w:numId w:val="34"/>
        </w:numPr>
        <w:spacing w:after="160" w:line="360" w:lineRule="auto"/>
        <w:ind w:left="630"/>
        <w:jc w:val="both"/>
        <w:outlineLvl w:val="1"/>
        <w:rPr>
          <w:b/>
          <w:bCs/>
          <w:color w:val="000000" w:themeColor="text1"/>
          <w:sz w:val="32"/>
          <w:szCs w:val="32"/>
        </w:rPr>
      </w:pPr>
      <w:bookmarkStart w:id="86" w:name="_Toc155314576"/>
      <w:bookmarkStart w:id="87" w:name="_Toc168082956"/>
      <w:r w:rsidRPr="000C3A52">
        <w:rPr>
          <w:b/>
          <w:bCs/>
          <w:color w:val="000000" w:themeColor="text1"/>
          <w:sz w:val="28"/>
          <w:szCs w:val="28"/>
        </w:rPr>
        <w:t>Diagrams</w:t>
      </w:r>
      <w:bookmarkEnd w:id="86"/>
      <w:bookmarkEnd w:id="87"/>
    </w:p>
    <w:p w14:paraId="26D39A64" w14:textId="106C447F" w:rsidR="00D55B5B" w:rsidRPr="000C3A52" w:rsidRDefault="00D55B5B" w:rsidP="000C3A52">
      <w:pPr>
        <w:pStyle w:val="oancuaDanhsach"/>
        <w:numPr>
          <w:ilvl w:val="0"/>
          <w:numId w:val="29"/>
        </w:numPr>
        <w:spacing w:after="160" w:line="360" w:lineRule="auto"/>
        <w:outlineLvl w:val="2"/>
        <w:rPr>
          <w:b/>
          <w:bCs/>
          <w:color w:val="000000" w:themeColor="text1"/>
          <w:sz w:val="26"/>
          <w:szCs w:val="26"/>
          <w:u w:val="single"/>
        </w:rPr>
      </w:pPr>
      <w:bookmarkStart w:id="88" w:name="_Toc155314577"/>
      <w:bookmarkStart w:id="89" w:name="_Toc168082957"/>
      <w:r w:rsidRPr="000C3A52">
        <w:rPr>
          <w:b/>
          <w:bCs/>
          <w:color w:val="000000" w:themeColor="text1"/>
          <w:sz w:val="26"/>
          <w:szCs w:val="26"/>
          <w:u w:val="single"/>
        </w:rPr>
        <w:t>ER Diagrams</w:t>
      </w:r>
      <w:bookmarkEnd w:id="88"/>
      <w:bookmarkEnd w:id="89"/>
    </w:p>
    <w:p w14:paraId="6653617E" w14:textId="744AE0B9" w:rsidR="00E203BC" w:rsidRDefault="00E203BC" w:rsidP="00D55B5B">
      <w:pPr>
        <w:spacing w:after="160" w:line="360" w:lineRule="auto"/>
        <w:ind w:firstLine="720"/>
        <w:jc w:val="both"/>
        <w:rPr>
          <w:sz w:val="26"/>
          <w:szCs w:val="26"/>
        </w:rPr>
      </w:pPr>
      <w:r>
        <w:rPr>
          <w:sz w:val="26"/>
          <w:szCs w:val="26"/>
        </w:rPr>
        <w:t xml:space="preserve">The definition of diagrams and what kind of diagrams this project use already said in chapter 2, so let’s get to point and show the result </w:t>
      </w:r>
      <w:r w:rsidR="00DC2D08">
        <w:rPr>
          <w:sz w:val="26"/>
          <w:szCs w:val="26"/>
        </w:rPr>
        <w:t>I</w:t>
      </w:r>
      <w:r>
        <w:rPr>
          <w:sz w:val="26"/>
          <w:szCs w:val="26"/>
        </w:rPr>
        <w:t xml:space="preserve"> archive in this project.</w:t>
      </w:r>
    </w:p>
    <w:p w14:paraId="7F9E6369" w14:textId="1581E04C" w:rsidR="002A48C2" w:rsidRDefault="00A127F9" w:rsidP="002A48C2">
      <w:pPr>
        <w:keepNext/>
        <w:spacing w:after="160" w:line="360" w:lineRule="auto"/>
        <w:jc w:val="both"/>
      </w:pPr>
      <w:r w:rsidRPr="00A127F9">
        <w:rPr>
          <w:noProof/>
        </w:rPr>
        <w:drawing>
          <wp:inline distT="0" distB="0" distL="0" distR="0" wp14:anchorId="328680C1" wp14:editId="4254E716">
            <wp:extent cx="5760720" cy="3475355"/>
            <wp:effectExtent l="0" t="0" r="0" b="0"/>
            <wp:docPr id="959320452"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20452" name="Hình ảnh 1" descr="Ảnh có chứa văn bản, ảnh chụp màn hình, biểu đồ, Song song&#10;&#10;Mô tả được tạo tự động"/>
                    <pic:cNvPicPr/>
                  </pic:nvPicPr>
                  <pic:blipFill>
                    <a:blip r:embed="rId15"/>
                    <a:stretch>
                      <a:fillRect/>
                    </a:stretch>
                  </pic:blipFill>
                  <pic:spPr>
                    <a:xfrm>
                      <a:off x="0" y="0"/>
                      <a:ext cx="5760720" cy="3475355"/>
                    </a:xfrm>
                    <a:prstGeom prst="rect">
                      <a:avLst/>
                    </a:prstGeom>
                  </pic:spPr>
                </pic:pic>
              </a:graphicData>
            </a:graphic>
          </wp:inline>
        </w:drawing>
      </w:r>
    </w:p>
    <w:p w14:paraId="74EB7C54" w14:textId="4B256969" w:rsidR="008009B9" w:rsidRDefault="002A48C2" w:rsidP="002A48C2">
      <w:pPr>
        <w:pStyle w:val="Chuthich"/>
        <w:jc w:val="center"/>
        <w:rPr>
          <w:i w:val="0"/>
          <w:iCs w:val="0"/>
          <w:color w:val="auto"/>
          <w:sz w:val="26"/>
          <w:szCs w:val="26"/>
        </w:rPr>
      </w:pPr>
      <w:bookmarkStart w:id="90" w:name="_Toc155314869"/>
      <w:bookmarkStart w:id="91" w:name="_Toc155318014"/>
      <w:bookmarkStart w:id="92" w:name="_Toc168141505"/>
      <w:r w:rsidRPr="002A48C2">
        <w:rPr>
          <w:b/>
          <w:bCs/>
          <w:i w:val="0"/>
          <w:iCs w:val="0"/>
          <w:color w:val="auto"/>
          <w:sz w:val="26"/>
          <w:szCs w:val="26"/>
        </w:rPr>
        <w:t>Figure</w:t>
      </w:r>
      <w:r w:rsidRPr="002A48C2">
        <w:rPr>
          <w:i w:val="0"/>
          <w:iCs w:val="0"/>
          <w:color w:val="auto"/>
          <w:sz w:val="26"/>
          <w:szCs w:val="26"/>
        </w:rPr>
        <w:t xml:space="preserve"> 3.</w:t>
      </w:r>
      <w:r w:rsidRPr="002A48C2">
        <w:rPr>
          <w:i w:val="0"/>
          <w:iCs w:val="0"/>
          <w:color w:val="auto"/>
          <w:sz w:val="26"/>
          <w:szCs w:val="26"/>
        </w:rPr>
        <w:fldChar w:fldCharType="begin"/>
      </w:r>
      <w:r w:rsidRPr="002A48C2">
        <w:rPr>
          <w:i w:val="0"/>
          <w:iCs w:val="0"/>
          <w:color w:val="auto"/>
          <w:sz w:val="26"/>
          <w:szCs w:val="26"/>
        </w:rPr>
        <w:instrText xml:space="preserve"> SEQ Figure \* ARABIC </w:instrText>
      </w:r>
      <w:r w:rsidRPr="002A48C2">
        <w:rPr>
          <w:i w:val="0"/>
          <w:iCs w:val="0"/>
          <w:color w:val="auto"/>
          <w:sz w:val="26"/>
          <w:szCs w:val="26"/>
        </w:rPr>
        <w:fldChar w:fldCharType="separate"/>
      </w:r>
      <w:r w:rsidR="005F54D2">
        <w:rPr>
          <w:i w:val="0"/>
          <w:iCs w:val="0"/>
          <w:noProof/>
          <w:color w:val="auto"/>
          <w:sz w:val="26"/>
          <w:szCs w:val="26"/>
        </w:rPr>
        <w:t>1</w:t>
      </w:r>
      <w:r w:rsidRPr="002A48C2">
        <w:rPr>
          <w:i w:val="0"/>
          <w:iCs w:val="0"/>
          <w:color w:val="auto"/>
          <w:sz w:val="26"/>
          <w:szCs w:val="26"/>
        </w:rPr>
        <w:fldChar w:fldCharType="end"/>
      </w:r>
      <w:r w:rsidRPr="002A48C2">
        <w:rPr>
          <w:i w:val="0"/>
          <w:iCs w:val="0"/>
          <w:color w:val="auto"/>
          <w:sz w:val="26"/>
          <w:szCs w:val="26"/>
        </w:rPr>
        <w:t>:</w:t>
      </w:r>
      <w:r>
        <w:rPr>
          <w:i w:val="0"/>
          <w:iCs w:val="0"/>
          <w:color w:val="auto"/>
          <w:sz w:val="26"/>
          <w:szCs w:val="26"/>
        </w:rPr>
        <w:t xml:space="preserve"> </w:t>
      </w:r>
      <w:r w:rsidRPr="002A48C2">
        <w:rPr>
          <w:i w:val="0"/>
          <w:iCs w:val="0"/>
          <w:color w:val="auto"/>
          <w:sz w:val="26"/>
          <w:szCs w:val="26"/>
        </w:rPr>
        <w:t xml:space="preserve">ER diagram of </w:t>
      </w:r>
      <w:r w:rsidR="00A127F9">
        <w:rPr>
          <w:i w:val="0"/>
          <w:iCs w:val="0"/>
          <w:color w:val="auto"/>
          <w:sz w:val="26"/>
          <w:szCs w:val="26"/>
        </w:rPr>
        <w:t>News</w:t>
      </w:r>
      <w:r w:rsidRPr="002A48C2">
        <w:rPr>
          <w:i w:val="0"/>
          <w:iCs w:val="0"/>
          <w:color w:val="auto"/>
          <w:sz w:val="26"/>
          <w:szCs w:val="26"/>
        </w:rPr>
        <w:t xml:space="preserve"> Website</w:t>
      </w:r>
      <w:bookmarkEnd w:id="90"/>
      <w:bookmarkEnd w:id="91"/>
      <w:bookmarkEnd w:id="92"/>
    </w:p>
    <w:p w14:paraId="6EDF8E07" w14:textId="77777777" w:rsidR="00A127F9" w:rsidRPr="00A127F9" w:rsidRDefault="00A127F9" w:rsidP="00A127F9"/>
    <w:p w14:paraId="5138862C" w14:textId="0E108BA8" w:rsidR="009E46C0" w:rsidRDefault="00F3640C" w:rsidP="0073391D">
      <w:pPr>
        <w:spacing w:after="160" w:line="360" w:lineRule="auto"/>
        <w:ind w:firstLine="720"/>
        <w:jc w:val="both"/>
        <w:rPr>
          <w:sz w:val="26"/>
          <w:szCs w:val="26"/>
        </w:rPr>
      </w:pPr>
      <w:r>
        <w:rPr>
          <w:sz w:val="26"/>
          <w:szCs w:val="26"/>
        </w:rPr>
        <w:t xml:space="preserve">This </w:t>
      </w:r>
      <w:r w:rsidR="00755040">
        <w:rPr>
          <w:sz w:val="26"/>
          <w:szCs w:val="26"/>
        </w:rPr>
        <w:t>figure</w:t>
      </w:r>
      <w:r>
        <w:rPr>
          <w:sz w:val="26"/>
          <w:szCs w:val="26"/>
        </w:rPr>
        <w:t xml:space="preserve"> shows all the ER diagram but with the size it is very hard to read and explain so </w:t>
      </w:r>
      <w:r w:rsidR="003A3213">
        <w:rPr>
          <w:sz w:val="26"/>
          <w:szCs w:val="26"/>
        </w:rPr>
        <w:t>I am</w:t>
      </w:r>
      <w:r>
        <w:rPr>
          <w:sz w:val="26"/>
          <w:szCs w:val="26"/>
        </w:rPr>
        <w:t xml:space="preserve"> going to cut it to </w:t>
      </w:r>
      <w:r w:rsidR="003A3213">
        <w:rPr>
          <w:sz w:val="26"/>
          <w:szCs w:val="26"/>
        </w:rPr>
        <w:t>two</w:t>
      </w:r>
      <w:r>
        <w:rPr>
          <w:sz w:val="26"/>
          <w:szCs w:val="26"/>
        </w:rPr>
        <w:t xml:space="preserve"> part to explain the diagram e</w:t>
      </w:r>
      <w:r w:rsidR="00AB76EF">
        <w:rPr>
          <w:sz w:val="26"/>
          <w:szCs w:val="26"/>
        </w:rPr>
        <w:t>a</w:t>
      </w:r>
      <w:r>
        <w:rPr>
          <w:sz w:val="26"/>
          <w:szCs w:val="26"/>
        </w:rPr>
        <w:t>sier.</w:t>
      </w:r>
    </w:p>
    <w:p w14:paraId="18C8D6B4" w14:textId="2C5E849A" w:rsidR="002A48C2" w:rsidRDefault="00F525C3" w:rsidP="002A48C2">
      <w:pPr>
        <w:keepNext/>
        <w:spacing w:after="160" w:line="360" w:lineRule="auto"/>
        <w:jc w:val="both"/>
      </w:pPr>
      <w:r w:rsidRPr="00F525C3">
        <w:rPr>
          <w:noProof/>
        </w:rPr>
        <w:lastRenderedPageBreak/>
        <w:drawing>
          <wp:inline distT="0" distB="0" distL="0" distR="0" wp14:anchorId="4111C217" wp14:editId="1B5F0AAA">
            <wp:extent cx="5760720" cy="3350260"/>
            <wp:effectExtent l="0" t="0" r="0" b="2540"/>
            <wp:docPr id="2133947182"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47182" name="Hình ảnh 1" descr="Ảnh có chứa văn bản, biểu đồ, ảnh chụp màn hình, Song song&#10;&#10;Mô tả được tạo tự động"/>
                    <pic:cNvPicPr/>
                  </pic:nvPicPr>
                  <pic:blipFill>
                    <a:blip r:embed="rId16"/>
                    <a:stretch>
                      <a:fillRect/>
                    </a:stretch>
                  </pic:blipFill>
                  <pic:spPr>
                    <a:xfrm>
                      <a:off x="0" y="0"/>
                      <a:ext cx="5760720" cy="3350260"/>
                    </a:xfrm>
                    <a:prstGeom prst="rect">
                      <a:avLst/>
                    </a:prstGeom>
                  </pic:spPr>
                </pic:pic>
              </a:graphicData>
            </a:graphic>
          </wp:inline>
        </w:drawing>
      </w:r>
    </w:p>
    <w:p w14:paraId="7D6EB9F0" w14:textId="377EF0D6" w:rsidR="00F3640C" w:rsidRPr="002A48C2" w:rsidRDefault="002A48C2" w:rsidP="002A48C2">
      <w:pPr>
        <w:pStyle w:val="Chuthich"/>
        <w:jc w:val="center"/>
        <w:rPr>
          <w:i w:val="0"/>
          <w:iCs w:val="0"/>
          <w:color w:val="auto"/>
          <w:sz w:val="26"/>
          <w:szCs w:val="26"/>
        </w:rPr>
      </w:pPr>
      <w:bookmarkStart w:id="93" w:name="_Toc155318015"/>
      <w:bookmarkStart w:id="94" w:name="_Toc168141506"/>
      <w:r w:rsidRPr="002A48C2">
        <w:rPr>
          <w:b/>
          <w:bCs/>
          <w:i w:val="0"/>
          <w:iCs w:val="0"/>
          <w:color w:val="auto"/>
          <w:sz w:val="26"/>
          <w:szCs w:val="26"/>
        </w:rPr>
        <w:t>Figure</w:t>
      </w:r>
      <w:r w:rsidRPr="002A48C2">
        <w:rPr>
          <w:i w:val="0"/>
          <w:iCs w:val="0"/>
          <w:color w:val="auto"/>
          <w:sz w:val="26"/>
          <w:szCs w:val="26"/>
        </w:rPr>
        <w:t xml:space="preserve"> </w:t>
      </w:r>
      <w:r>
        <w:rPr>
          <w:i w:val="0"/>
          <w:iCs w:val="0"/>
          <w:color w:val="auto"/>
          <w:sz w:val="26"/>
          <w:szCs w:val="26"/>
        </w:rPr>
        <w:t>3.</w:t>
      </w:r>
      <w:r w:rsidRPr="002A48C2">
        <w:rPr>
          <w:i w:val="0"/>
          <w:iCs w:val="0"/>
          <w:color w:val="auto"/>
          <w:sz w:val="26"/>
          <w:szCs w:val="26"/>
        </w:rPr>
        <w:fldChar w:fldCharType="begin"/>
      </w:r>
      <w:r w:rsidRPr="002A48C2">
        <w:rPr>
          <w:i w:val="0"/>
          <w:iCs w:val="0"/>
          <w:color w:val="auto"/>
          <w:sz w:val="26"/>
          <w:szCs w:val="26"/>
        </w:rPr>
        <w:instrText xml:space="preserve"> SEQ Figure \* ARABIC </w:instrText>
      </w:r>
      <w:r w:rsidRPr="002A48C2">
        <w:rPr>
          <w:i w:val="0"/>
          <w:iCs w:val="0"/>
          <w:color w:val="auto"/>
          <w:sz w:val="26"/>
          <w:szCs w:val="26"/>
        </w:rPr>
        <w:fldChar w:fldCharType="separate"/>
      </w:r>
      <w:r w:rsidR="005F54D2">
        <w:rPr>
          <w:i w:val="0"/>
          <w:iCs w:val="0"/>
          <w:noProof/>
          <w:color w:val="auto"/>
          <w:sz w:val="26"/>
          <w:szCs w:val="26"/>
        </w:rPr>
        <w:t>2</w:t>
      </w:r>
      <w:r w:rsidRPr="002A48C2">
        <w:rPr>
          <w:i w:val="0"/>
          <w:iCs w:val="0"/>
          <w:color w:val="auto"/>
          <w:sz w:val="26"/>
          <w:szCs w:val="26"/>
        </w:rPr>
        <w:fldChar w:fldCharType="end"/>
      </w:r>
      <w:r w:rsidRPr="002A48C2">
        <w:rPr>
          <w:i w:val="0"/>
          <w:iCs w:val="0"/>
          <w:color w:val="auto"/>
          <w:sz w:val="26"/>
          <w:szCs w:val="26"/>
        </w:rPr>
        <w:t xml:space="preserve">: Cut ER diagram of </w:t>
      </w:r>
      <w:r w:rsidR="00A71266">
        <w:rPr>
          <w:i w:val="0"/>
          <w:iCs w:val="0"/>
          <w:color w:val="auto"/>
          <w:sz w:val="26"/>
          <w:szCs w:val="26"/>
        </w:rPr>
        <w:t>News</w:t>
      </w:r>
      <w:r w:rsidRPr="002A48C2">
        <w:rPr>
          <w:i w:val="0"/>
          <w:iCs w:val="0"/>
          <w:color w:val="auto"/>
          <w:sz w:val="26"/>
          <w:szCs w:val="26"/>
        </w:rPr>
        <w:t xml:space="preserve"> Website 1</w:t>
      </w:r>
      <w:bookmarkEnd w:id="93"/>
      <w:bookmarkEnd w:id="94"/>
    </w:p>
    <w:p w14:paraId="5FB6BB1D" w14:textId="77777777" w:rsidR="002A48C2" w:rsidRDefault="002A48C2" w:rsidP="00235AD1">
      <w:pPr>
        <w:spacing w:before="240" w:after="160" w:line="360" w:lineRule="auto"/>
        <w:jc w:val="both"/>
        <w:rPr>
          <w:sz w:val="26"/>
          <w:szCs w:val="26"/>
        </w:rPr>
      </w:pPr>
    </w:p>
    <w:p w14:paraId="4CEA637D" w14:textId="001F23BB" w:rsidR="009E46C0" w:rsidRDefault="00E34FC7" w:rsidP="0073391D">
      <w:pPr>
        <w:spacing w:before="240" w:after="160" w:line="360" w:lineRule="auto"/>
        <w:ind w:firstLine="720"/>
        <w:jc w:val="both"/>
        <w:rPr>
          <w:sz w:val="26"/>
          <w:szCs w:val="26"/>
        </w:rPr>
      </w:pPr>
      <w:proofErr w:type="spellStart"/>
      <w:r>
        <w:rPr>
          <w:sz w:val="26"/>
          <w:szCs w:val="26"/>
        </w:rPr>
        <w:t>Hãy</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phần</w:t>
      </w:r>
      <w:proofErr w:type="spellEnd"/>
      <w:r>
        <w:rPr>
          <w:sz w:val="26"/>
          <w:szCs w:val="26"/>
        </w:rPr>
        <w:t xml:space="preserve"> users </w:t>
      </w:r>
      <w:proofErr w:type="spellStart"/>
      <w:r>
        <w:rPr>
          <w:sz w:val="26"/>
          <w:szCs w:val="26"/>
        </w:rPr>
        <w:t>trước</w:t>
      </w:r>
      <w:proofErr w:type="spellEnd"/>
      <w:r>
        <w:rPr>
          <w:sz w:val="26"/>
          <w:szCs w:val="26"/>
        </w:rPr>
        <w:t>,</w:t>
      </w:r>
    </w:p>
    <w:p w14:paraId="3474EC0F" w14:textId="18CBC4FB" w:rsidR="002A48C2" w:rsidRDefault="00E34FC7" w:rsidP="002A48C2">
      <w:pPr>
        <w:keepNext/>
        <w:spacing w:after="160" w:line="360" w:lineRule="auto"/>
        <w:jc w:val="both"/>
      </w:pPr>
      <w:r w:rsidRPr="00E34FC7">
        <w:rPr>
          <w:noProof/>
        </w:rPr>
        <w:lastRenderedPageBreak/>
        <w:drawing>
          <wp:inline distT="0" distB="0" distL="0" distR="0" wp14:anchorId="5C50924B" wp14:editId="01EA322E">
            <wp:extent cx="5760720" cy="5100955"/>
            <wp:effectExtent l="0" t="0" r="0" b="4445"/>
            <wp:docPr id="1726613387"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13387" name="Hình ảnh 1" descr="Ảnh có chứa văn bản, ảnh chụp màn hình, biểu đồ, Song song&#10;&#10;Mô tả được tạo tự động"/>
                    <pic:cNvPicPr/>
                  </pic:nvPicPr>
                  <pic:blipFill>
                    <a:blip r:embed="rId17"/>
                    <a:stretch>
                      <a:fillRect/>
                    </a:stretch>
                  </pic:blipFill>
                  <pic:spPr>
                    <a:xfrm>
                      <a:off x="0" y="0"/>
                      <a:ext cx="5760720" cy="5100955"/>
                    </a:xfrm>
                    <a:prstGeom prst="rect">
                      <a:avLst/>
                    </a:prstGeom>
                  </pic:spPr>
                </pic:pic>
              </a:graphicData>
            </a:graphic>
          </wp:inline>
        </w:drawing>
      </w:r>
    </w:p>
    <w:p w14:paraId="36321674" w14:textId="584E29C1" w:rsidR="00254DEC" w:rsidRPr="002A48C2" w:rsidRDefault="002A48C2" w:rsidP="002A48C2">
      <w:pPr>
        <w:pStyle w:val="Chuthich"/>
        <w:jc w:val="center"/>
        <w:rPr>
          <w:i w:val="0"/>
          <w:iCs w:val="0"/>
          <w:color w:val="auto"/>
          <w:sz w:val="26"/>
          <w:szCs w:val="26"/>
        </w:rPr>
      </w:pPr>
      <w:bookmarkStart w:id="95" w:name="_Toc155318016"/>
      <w:bookmarkStart w:id="96" w:name="_Toc168141507"/>
      <w:r w:rsidRPr="002A48C2">
        <w:rPr>
          <w:b/>
          <w:bCs/>
          <w:i w:val="0"/>
          <w:iCs w:val="0"/>
          <w:color w:val="auto"/>
          <w:sz w:val="26"/>
          <w:szCs w:val="26"/>
        </w:rPr>
        <w:t>Figure</w:t>
      </w:r>
      <w:r w:rsidRPr="002A48C2">
        <w:rPr>
          <w:i w:val="0"/>
          <w:iCs w:val="0"/>
          <w:color w:val="auto"/>
          <w:sz w:val="26"/>
          <w:szCs w:val="26"/>
        </w:rPr>
        <w:t xml:space="preserve"> </w:t>
      </w:r>
      <w:r>
        <w:rPr>
          <w:i w:val="0"/>
          <w:iCs w:val="0"/>
          <w:color w:val="auto"/>
          <w:sz w:val="26"/>
          <w:szCs w:val="26"/>
        </w:rPr>
        <w:t>3.</w:t>
      </w:r>
      <w:r w:rsidRPr="002A48C2">
        <w:rPr>
          <w:i w:val="0"/>
          <w:iCs w:val="0"/>
          <w:color w:val="auto"/>
          <w:sz w:val="26"/>
          <w:szCs w:val="26"/>
        </w:rPr>
        <w:fldChar w:fldCharType="begin"/>
      </w:r>
      <w:r w:rsidRPr="002A48C2">
        <w:rPr>
          <w:i w:val="0"/>
          <w:iCs w:val="0"/>
          <w:color w:val="auto"/>
          <w:sz w:val="26"/>
          <w:szCs w:val="26"/>
        </w:rPr>
        <w:instrText xml:space="preserve"> SEQ Figure \* ARABIC </w:instrText>
      </w:r>
      <w:r w:rsidRPr="002A48C2">
        <w:rPr>
          <w:i w:val="0"/>
          <w:iCs w:val="0"/>
          <w:color w:val="auto"/>
          <w:sz w:val="26"/>
          <w:szCs w:val="26"/>
        </w:rPr>
        <w:fldChar w:fldCharType="separate"/>
      </w:r>
      <w:r w:rsidR="005F54D2">
        <w:rPr>
          <w:i w:val="0"/>
          <w:iCs w:val="0"/>
          <w:noProof/>
          <w:color w:val="auto"/>
          <w:sz w:val="26"/>
          <w:szCs w:val="26"/>
        </w:rPr>
        <w:t>3</w:t>
      </w:r>
      <w:r w:rsidRPr="002A48C2">
        <w:rPr>
          <w:i w:val="0"/>
          <w:iCs w:val="0"/>
          <w:color w:val="auto"/>
          <w:sz w:val="26"/>
          <w:szCs w:val="26"/>
        </w:rPr>
        <w:fldChar w:fldCharType="end"/>
      </w:r>
      <w:r w:rsidRPr="002A48C2">
        <w:rPr>
          <w:i w:val="0"/>
          <w:iCs w:val="0"/>
          <w:color w:val="auto"/>
          <w:sz w:val="26"/>
          <w:szCs w:val="26"/>
        </w:rPr>
        <w:t xml:space="preserve">: Cut ER diagram of </w:t>
      </w:r>
      <w:r w:rsidR="00AA1AFD">
        <w:rPr>
          <w:i w:val="0"/>
          <w:iCs w:val="0"/>
          <w:color w:val="auto"/>
          <w:sz w:val="26"/>
          <w:szCs w:val="26"/>
        </w:rPr>
        <w:t xml:space="preserve">News </w:t>
      </w:r>
      <w:r w:rsidRPr="002A48C2">
        <w:rPr>
          <w:i w:val="0"/>
          <w:iCs w:val="0"/>
          <w:color w:val="auto"/>
          <w:sz w:val="26"/>
          <w:szCs w:val="26"/>
        </w:rPr>
        <w:t>Website 2</w:t>
      </w:r>
      <w:bookmarkEnd w:id="95"/>
      <w:bookmarkEnd w:id="96"/>
    </w:p>
    <w:p w14:paraId="1B49411E" w14:textId="77777777" w:rsidR="002A48C2" w:rsidRDefault="002A48C2" w:rsidP="002A48C2">
      <w:pPr>
        <w:spacing w:after="160" w:line="360" w:lineRule="auto"/>
        <w:ind w:firstLine="720"/>
        <w:jc w:val="both"/>
        <w:rPr>
          <w:sz w:val="26"/>
          <w:szCs w:val="26"/>
        </w:rPr>
      </w:pPr>
    </w:p>
    <w:p w14:paraId="743094D6" w14:textId="515E2D1F" w:rsidR="009E46C0" w:rsidRDefault="007B3FA5" w:rsidP="0073391D">
      <w:pPr>
        <w:spacing w:after="160" w:line="360" w:lineRule="auto"/>
        <w:ind w:firstLine="720"/>
        <w:jc w:val="both"/>
        <w:rPr>
          <w:sz w:val="26"/>
          <w:szCs w:val="26"/>
        </w:rPr>
      </w:pPr>
      <w:r w:rsidRPr="007B3FA5">
        <w:rPr>
          <w:sz w:val="26"/>
          <w:szCs w:val="26"/>
        </w:rPr>
        <w:t xml:space="preserve">Moving on to the second part of the ER diagram, I will use the posts table as the center and start explaining from it. The posts table has a foreign key connected to the users table, which is </w:t>
      </w:r>
      <w:proofErr w:type="spellStart"/>
      <w:r w:rsidRPr="007B3FA5">
        <w:rPr>
          <w:sz w:val="26"/>
          <w:szCs w:val="26"/>
        </w:rPr>
        <w:t>staff_uuid</w:t>
      </w:r>
      <w:proofErr w:type="spellEnd"/>
      <w:r w:rsidRPr="007B3FA5">
        <w:rPr>
          <w:sz w:val="26"/>
          <w:szCs w:val="26"/>
        </w:rPr>
        <w:t>. This is a one-to-one relationship because a specific post can only be published by one person. Conversely, a person (Author, Admin) can post many articles, so this will be a zero-to-many relationship because there might be people who do not post any news at all</w:t>
      </w:r>
      <w:r w:rsidR="00E34FC7">
        <w:rPr>
          <w:sz w:val="26"/>
          <w:szCs w:val="26"/>
        </w:rPr>
        <w:t>.</w:t>
      </w:r>
    </w:p>
    <w:p w14:paraId="6EE30E2B" w14:textId="7DD67067" w:rsidR="00E34FC7" w:rsidRDefault="00707CDA" w:rsidP="0073391D">
      <w:pPr>
        <w:spacing w:after="160" w:line="360" w:lineRule="auto"/>
        <w:ind w:firstLine="720"/>
        <w:jc w:val="both"/>
        <w:rPr>
          <w:sz w:val="26"/>
          <w:szCs w:val="26"/>
        </w:rPr>
      </w:pPr>
      <w:r w:rsidRPr="00707CDA">
        <w:rPr>
          <w:sz w:val="26"/>
          <w:szCs w:val="26"/>
        </w:rPr>
        <w:t xml:space="preserve">For the </w:t>
      </w:r>
      <w:proofErr w:type="spellStart"/>
      <w:r w:rsidRPr="00707CDA">
        <w:rPr>
          <w:sz w:val="26"/>
          <w:szCs w:val="26"/>
        </w:rPr>
        <w:t>news_categories</w:t>
      </w:r>
      <w:proofErr w:type="spellEnd"/>
      <w:r w:rsidRPr="00707CDA">
        <w:rPr>
          <w:sz w:val="26"/>
          <w:szCs w:val="26"/>
        </w:rPr>
        <w:t xml:space="preserve"> table, since this news website requires users to select a specific category before reading news, the posts table will have a foreign key, </w:t>
      </w:r>
      <w:proofErr w:type="spellStart"/>
      <w:r w:rsidRPr="00707CDA">
        <w:rPr>
          <w:sz w:val="26"/>
          <w:szCs w:val="26"/>
        </w:rPr>
        <w:t>categories_id</w:t>
      </w:r>
      <w:proofErr w:type="spellEnd"/>
      <w:r w:rsidRPr="00707CDA">
        <w:rPr>
          <w:sz w:val="26"/>
          <w:szCs w:val="26"/>
        </w:rPr>
        <w:t xml:space="preserve">, connected to the id of the </w:t>
      </w:r>
      <w:proofErr w:type="spellStart"/>
      <w:r w:rsidRPr="00707CDA">
        <w:rPr>
          <w:sz w:val="26"/>
          <w:szCs w:val="26"/>
        </w:rPr>
        <w:t>news_categories</w:t>
      </w:r>
      <w:proofErr w:type="spellEnd"/>
      <w:r w:rsidRPr="00707CDA">
        <w:rPr>
          <w:sz w:val="26"/>
          <w:szCs w:val="26"/>
        </w:rPr>
        <w:t xml:space="preserve"> table. The posts table will connect to the </w:t>
      </w:r>
      <w:proofErr w:type="spellStart"/>
      <w:r w:rsidRPr="00707CDA">
        <w:rPr>
          <w:sz w:val="26"/>
          <w:szCs w:val="26"/>
        </w:rPr>
        <w:t>news_categories</w:t>
      </w:r>
      <w:proofErr w:type="spellEnd"/>
      <w:r w:rsidRPr="00707CDA">
        <w:rPr>
          <w:sz w:val="26"/>
          <w:szCs w:val="26"/>
        </w:rPr>
        <w:t xml:space="preserve"> table with a one-to-one relationship because a post can </w:t>
      </w:r>
      <w:r w:rsidRPr="00707CDA">
        <w:rPr>
          <w:sz w:val="26"/>
          <w:szCs w:val="26"/>
        </w:rPr>
        <w:lastRenderedPageBreak/>
        <w:t>only belong to one specific category. Conversely, similar to the users table, a category can contain many or no news articles, making it a zero-to-many relationship</w:t>
      </w:r>
      <w:r w:rsidR="00A43C20">
        <w:rPr>
          <w:sz w:val="26"/>
          <w:szCs w:val="26"/>
        </w:rPr>
        <w:t xml:space="preserve">. </w:t>
      </w:r>
    </w:p>
    <w:p w14:paraId="266CCC41" w14:textId="1AE6C894" w:rsidR="00A43C20" w:rsidRPr="00A43C20" w:rsidRDefault="00430BD9" w:rsidP="0073391D">
      <w:pPr>
        <w:spacing w:after="160" w:line="360" w:lineRule="auto"/>
        <w:ind w:firstLine="720"/>
        <w:jc w:val="both"/>
        <w:rPr>
          <w:sz w:val="26"/>
          <w:szCs w:val="26"/>
        </w:rPr>
      </w:pPr>
      <w:r w:rsidRPr="00430BD9">
        <w:rPr>
          <w:sz w:val="26"/>
          <w:szCs w:val="26"/>
        </w:rPr>
        <w:t xml:space="preserve">Next, since the comments and likes tables are quite similar, I will explain both together. Both tables have two foreign keys: </w:t>
      </w:r>
      <w:proofErr w:type="spellStart"/>
      <w:r w:rsidRPr="00430BD9">
        <w:rPr>
          <w:sz w:val="26"/>
          <w:szCs w:val="26"/>
        </w:rPr>
        <w:t>user_uuid</w:t>
      </w:r>
      <w:proofErr w:type="spellEnd"/>
      <w:r w:rsidRPr="00430BD9">
        <w:rPr>
          <w:sz w:val="26"/>
          <w:szCs w:val="26"/>
        </w:rPr>
        <w:t xml:space="preserve"> and </w:t>
      </w:r>
      <w:proofErr w:type="spellStart"/>
      <w:r w:rsidRPr="00430BD9">
        <w:rPr>
          <w:sz w:val="26"/>
          <w:szCs w:val="26"/>
        </w:rPr>
        <w:t>post_id</w:t>
      </w:r>
      <w:proofErr w:type="spellEnd"/>
      <w:r w:rsidRPr="00430BD9">
        <w:rPr>
          <w:sz w:val="26"/>
          <w:szCs w:val="26"/>
        </w:rPr>
        <w:t>. Firstly, with the users table, both are connected by a one-to-one relationship, meaning a like or a comment only belongs to a specific person. Conversely, a person can have many likes and comments by liking and commenting on different posts or none at all, making it a zero-to-many relationship. As for the posts table, both are connected to it in the same way as the users table: a like and a comment can only belong to a specific post. However, a post can have no likes and comments or many, thus creating a zero-to-many relationship</w:t>
      </w:r>
      <w:r w:rsidR="00485122">
        <w:rPr>
          <w:sz w:val="26"/>
          <w:szCs w:val="26"/>
        </w:rPr>
        <w:t>.</w:t>
      </w:r>
    </w:p>
    <w:p w14:paraId="39C74D84" w14:textId="2DF584D7" w:rsidR="00D56E51" w:rsidRPr="00485122" w:rsidRDefault="00AC3E90" w:rsidP="0011355D">
      <w:pPr>
        <w:spacing w:after="160" w:line="360" w:lineRule="auto"/>
        <w:jc w:val="both"/>
        <w:rPr>
          <w:sz w:val="26"/>
          <w:szCs w:val="26"/>
        </w:rPr>
      </w:pPr>
      <w:r w:rsidRPr="00AC3E90">
        <w:rPr>
          <w:sz w:val="26"/>
          <w:szCs w:val="26"/>
        </w:rPr>
        <w:t>In summary, there are two main relationships frequently used in this ER diagram: one-to-one and zero-to-many. Although one-to-many is a commonly used relationship, it does not exist in this ERD.</w:t>
      </w:r>
      <w:r w:rsidR="00485122">
        <w:rPr>
          <w:sz w:val="26"/>
          <w:szCs w:val="26"/>
        </w:rPr>
        <w:t xml:space="preserve"> </w:t>
      </w:r>
    </w:p>
    <w:p w14:paraId="49B2E517" w14:textId="3ACEBBED" w:rsidR="009C33CC" w:rsidRPr="0073391D" w:rsidRDefault="009C33CC" w:rsidP="0073391D">
      <w:pPr>
        <w:pStyle w:val="oancuaDanhsach"/>
        <w:numPr>
          <w:ilvl w:val="0"/>
          <w:numId w:val="29"/>
        </w:numPr>
        <w:spacing w:after="160" w:line="360" w:lineRule="auto"/>
        <w:outlineLvl w:val="2"/>
        <w:rPr>
          <w:b/>
          <w:bCs/>
          <w:color w:val="000000" w:themeColor="text1"/>
          <w:sz w:val="26"/>
          <w:szCs w:val="26"/>
          <w:u w:val="single"/>
        </w:rPr>
      </w:pPr>
      <w:bookmarkStart w:id="97" w:name="_Toc155314578"/>
      <w:bookmarkStart w:id="98" w:name="_Toc168082958"/>
      <w:r w:rsidRPr="0073391D">
        <w:rPr>
          <w:b/>
          <w:bCs/>
          <w:color w:val="000000" w:themeColor="text1"/>
          <w:sz w:val="26"/>
          <w:szCs w:val="26"/>
          <w:u w:val="single"/>
        </w:rPr>
        <w:t>Use Case Diagrams</w:t>
      </w:r>
      <w:bookmarkEnd w:id="97"/>
      <w:bookmarkEnd w:id="98"/>
    </w:p>
    <w:p w14:paraId="22C99D56" w14:textId="72A5F2DE" w:rsidR="008A776F" w:rsidRDefault="00012941" w:rsidP="009C33CC">
      <w:pPr>
        <w:spacing w:after="160" w:line="360" w:lineRule="auto"/>
        <w:ind w:firstLine="720"/>
        <w:jc w:val="both"/>
        <w:rPr>
          <w:sz w:val="26"/>
          <w:szCs w:val="26"/>
        </w:rPr>
      </w:pPr>
      <w:r>
        <w:rPr>
          <w:sz w:val="26"/>
          <w:szCs w:val="26"/>
        </w:rPr>
        <w:t>Skip all of that, now we come to next type of diagram used in this project, Use Case diagrams.</w:t>
      </w:r>
      <w:r w:rsidR="000963A3">
        <w:rPr>
          <w:sz w:val="26"/>
          <w:szCs w:val="26"/>
        </w:rPr>
        <w:t xml:space="preserve"> There are two types of UC diagram in this project, it is Admin part UC and Doctor part UC.</w:t>
      </w:r>
    </w:p>
    <w:p w14:paraId="00340502" w14:textId="791822DC" w:rsidR="000963A3" w:rsidRDefault="000963A3" w:rsidP="00012941">
      <w:pPr>
        <w:spacing w:after="160" w:line="360" w:lineRule="auto"/>
        <w:jc w:val="both"/>
        <w:rPr>
          <w:sz w:val="26"/>
          <w:szCs w:val="26"/>
        </w:rPr>
      </w:pPr>
      <w:r>
        <w:rPr>
          <w:sz w:val="26"/>
          <w:szCs w:val="26"/>
        </w:rPr>
        <w:t xml:space="preserve">Let’s show the </w:t>
      </w:r>
      <w:r w:rsidR="00235267">
        <w:rPr>
          <w:sz w:val="26"/>
          <w:szCs w:val="26"/>
        </w:rPr>
        <w:t>general use case</w:t>
      </w:r>
      <w:r>
        <w:rPr>
          <w:sz w:val="26"/>
          <w:szCs w:val="26"/>
        </w:rPr>
        <w:t xml:space="preserve"> first</w:t>
      </w:r>
      <w:r w:rsidR="00235267">
        <w:rPr>
          <w:sz w:val="26"/>
          <w:szCs w:val="26"/>
        </w:rPr>
        <w:t xml:space="preserve"> so people can imagine how the website work</w:t>
      </w:r>
      <w:r>
        <w:rPr>
          <w:sz w:val="26"/>
          <w:szCs w:val="26"/>
        </w:rPr>
        <w:t>.</w:t>
      </w:r>
    </w:p>
    <w:p w14:paraId="5C818E28" w14:textId="240C6375" w:rsidR="00F90A07" w:rsidRDefault="007928C0" w:rsidP="00F90A07">
      <w:pPr>
        <w:keepNext/>
        <w:spacing w:after="160" w:line="360" w:lineRule="auto"/>
        <w:jc w:val="both"/>
      </w:pPr>
      <w:r>
        <w:rPr>
          <w:noProof/>
        </w:rPr>
        <w:lastRenderedPageBreak/>
        <w:drawing>
          <wp:inline distT="0" distB="0" distL="0" distR="0" wp14:anchorId="1F01AD9C" wp14:editId="2ED7E754">
            <wp:extent cx="5760720" cy="4826000"/>
            <wp:effectExtent l="0" t="0" r="0" b="0"/>
            <wp:docPr id="151114060" name="Hình ảnh 3" descr="Ảnh có chứa bản phác thảo, hình vẽ, biểu đồ, Nghệ thuật vẽ nét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060" name="Hình ảnh 3" descr="Ảnh có chứa bản phác thảo, hình vẽ, biểu đồ, Nghệ thuật vẽ nét đơn&#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826000"/>
                    </a:xfrm>
                    <a:prstGeom prst="rect">
                      <a:avLst/>
                    </a:prstGeom>
                    <a:noFill/>
                    <a:ln>
                      <a:noFill/>
                    </a:ln>
                  </pic:spPr>
                </pic:pic>
              </a:graphicData>
            </a:graphic>
          </wp:inline>
        </w:drawing>
      </w:r>
    </w:p>
    <w:p w14:paraId="7936F5E2" w14:textId="103D82DF" w:rsidR="00D94A29" w:rsidRDefault="00F90A07" w:rsidP="00F90A07">
      <w:pPr>
        <w:pStyle w:val="Chuthich"/>
        <w:jc w:val="center"/>
        <w:rPr>
          <w:i w:val="0"/>
          <w:iCs w:val="0"/>
          <w:color w:val="auto"/>
          <w:sz w:val="26"/>
          <w:szCs w:val="26"/>
        </w:rPr>
      </w:pPr>
      <w:r w:rsidRPr="00F90A07">
        <w:rPr>
          <w:b/>
          <w:bCs/>
          <w:i w:val="0"/>
          <w:iCs w:val="0"/>
          <w:color w:val="auto"/>
          <w:sz w:val="26"/>
          <w:szCs w:val="26"/>
        </w:rPr>
        <w:t>Figure</w:t>
      </w:r>
      <w:r w:rsidRPr="00F90A07">
        <w:rPr>
          <w:i w:val="0"/>
          <w:iCs w:val="0"/>
          <w:color w:val="auto"/>
          <w:sz w:val="26"/>
          <w:szCs w:val="26"/>
        </w:rPr>
        <w:t xml:space="preserve"> 3.</w:t>
      </w:r>
      <w:r w:rsidR="00065E95">
        <w:rPr>
          <w:i w:val="0"/>
          <w:iCs w:val="0"/>
          <w:color w:val="auto"/>
          <w:sz w:val="26"/>
          <w:szCs w:val="26"/>
        </w:rPr>
        <w:t>4</w:t>
      </w:r>
      <w:r w:rsidRPr="00F90A07">
        <w:rPr>
          <w:i w:val="0"/>
          <w:iCs w:val="0"/>
          <w:color w:val="auto"/>
          <w:sz w:val="26"/>
          <w:szCs w:val="26"/>
        </w:rPr>
        <w:t xml:space="preserve">: </w:t>
      </w:r>
      <w:r w:rsidR="003F26B0">
        <w:rPr>
          <w:i w:val="0"/>
          <w:iCs w:val="0"/>
          <w:color w:val="auto"/>
          <w:sz w:val="26"/>
          <w:szCs w:val="26"/>
        </w:rPr>
        <w:t>General Use Case of the website</w:t>
      </w:r>
    </w:p>
    <w:p w14:paraId="436A53DE" w14:textId="77777777" w:rsidR="003F26B0" w:rsidRPr="003F26B0" w:rsidRDefault="003F26B0" w:rsidP="003F26B0"/>
    <w:p w14:paraId="56CFC95A" w14:textId="77777777" w:rsidR="00EC57D6" w:rsidRDefault="00EC57D6" w:rsidP="008562A5">
      <w:pPr>
        <w:spacing w:after="160" w:line="360" w:lineRule="auto"/>
        <w:ind w:firstLine="720"/>
        <w:rPr>
          <w:sz w:val="26"/>
          <w:szCs w:val="26"/>
        </w:rPr>
      </w:pPr>
      <w:r w:rsidRPr="00EC57D6">
        <w:rPr>
          <w:sz w:val="26"/>
          <w:szCs w:val="26"/>
        </w:rPr>
        <w:t>First, let's discuss how the website operates for all three actors: Users (ordinary news readers), Authors, and Admins of this news website. For ordinary users, when they visit the website, they can choose specific topics to read, such as international health issues or local medical advancements. Then, they can select the news articles they want to read. They can like articles if they find them interesting or leave comments if they have any opinions on the news. However, they need to log in to perform these actions. Users can also filter articles by views or likes and provide feedback to the hospital if they have any contributions to make.</w:t>
      </w:r>
    </w:p>
    <w:p w14:paraId="366502AA" w14:textId="608BDAED" w:rsidR="000963A3" w:rsidRDefault="00EC57D6" w:rsidP="00012941">
      <w:pPr>
        <w:spacing w:after="160" w:line="360" w:lineRule="auto"/>
        <w:jc w:val="both"/>
        <w:rPr>
          <w:sz w:val="26"/>
          <w:szCs w:val="26"/>
        </w:rPr>
      </w:pPr>
      <w:r w:rsidRPr="00EC57D6">
        <w:rPr>
          <w:sz w:val="26"/>
          <w:szCs w:val="26"/>
        </w:rPr>
        <w:t xml:space="preserve">On the Author and Admin side, they have access to all the functions available to regular users. Additionally, they can access the admin dashboard to publish articles, create user accounts, or add topics for news. However, Authors are limited in some tasks that only </w:t>
      </w:r>
      <w:r w:rsidRPr="00EC57D6">
        <w:rPr>
          <w:sz w:val="26"/>
          <w:szCs w:val="26"/>
        </w:rPr>
        <w:lastRenderedPageBreak/>
        <w:t>Admins can perform, which will be further detailed in the subsequent sections of the report, including detailed use cases and specifications.</w:t>
      </w:r>
    </w:p>
    <w:p w14:paraId="61CBA842" w14:textId="77777777" w:rsidR="00EC57D6" w:rsidRPr="008562A5" w:rsidRDefault="00EC57D6" w:rsidP="00012941">
      <w:pPr>
        <w:spacing w:after="160" w:line="360" w:lineRule="auto"/>
        <w:jc w:val="both"/>
        <w:rPr>
          <w:sz w:val="26"/>
          <w:szCs w:val="26"/>
        </w:rPr>
      </w:pPr>
    </w:p>
    <w:p w14:paraId="5B41D531" w14:textId="1BCF58F3" w:rsidR="00F90A07" w:rsidRDefault="00B46477" w:rsidP="00F90A07">
      <w:pPr>
        <w:keepNext/>
        <w:spacing w:after="160" w:line="360" w:lineRule="auto"/>
        <w:jc w:val="both"/>
      </w:pPr>
      <w:r>
        <w:rPr>
          <w:noProof/>
        </w:rPr>
        <w:drawing>
          <wp:inline distT="0" distB="0" distL="0" distR="0" wp14:anchorId="668D3AC6" wp14:editId="44558B6A">
            <wp:extent cx="5760720" cy="3033395"/>
            <wp:effectExtent l="0" t="0" r="0" b="0"/>
            <wp:docPr id="670403254" name="Hình ảnh 2"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3254" name="Hình ảnh 2" descr="Ảnh có chứa biểu đồ, vòng tròn, văn bản, hàng&#10;&#10;Mô tả được tạo tự độ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033395"/>
                    </a:xfrm>
                    <a:prstGeom prst="rect">
                      <a:avLst/>
                    </a:prstGeom>
                    <a:noFill/>
                    <a:ln>
                      <a:noFill/>
                    </a:ln>
                  </pic:spPr>
                </pic:pic>
              </a:graphicData>
            </a:graphic>
          </wp:inline>
        </w:drawing>
      </w:r>
    </w:p>
    <w:p w14:paraId="37DD8971" w14:textId="3CB28BFD" w:rsidR="00D94A29" w:rsidRPr="00F90A07" w:rsidRDefault="00F90A07" w:rsidP="00F90A07">
      <w:pPr>
        <w:pStyle w:val="Chuthich"/>
        <w:jc w:val="center"/>
        <w:rPr>
          <w:i w:val="0"/>
          <w:iCs w:val="0"/>
          <w:color w:val="auto"/>
          <w:sz w:val="26"/>
          <w:szCs w:val="26"/>
        </w:rPr>
      </w:pPr>
      <w:bookmarkStart w:id="99" w:name="_Toc168141508"/>
      <w:r w:rsidRPr="00F90A07">
        <w:rPr>
          <w:b/>
          <w:bCs/>
          <w:i w:val="0"/>
          <w:iCs w:val="0"/>
          <w:color w:val="auto"/>
          <w:sz w:val="26"/>
          <w:szCs w:val="26"/>
        </w:rPr>
        <w:t>Figure</w:t>
      </w:r>
      <w:r w:rsidRPr="00F90A07">
        <w:rPr>
          <w:i w:val="0"/>
          <w:iCs w:val="0"/>
          <w:color w:val="auto"/>
          <w:sz w:val="26"/>
          <w:szCs w:val="26"/>
        </w:rPr>
        <w:t xml:space="preserve"> 3.</w:t>
      </w:r>
      <w:r w:rsidR="00F77B11">
        <w:rPr>
          <w:i w:val="0"/>
          <w:iCs w:val="0"/>
          <w:color w:val="auto"/>
          <w:sz w:val="26"/>
          <w:szCs w:val="26"/>
        </w:rPr>
        <w:t>5</w:t>
      </w:r>
      <w:r w:rsidRPr="00F90A07">
        <w:rPr>
          <w:i w:val="0"/>
          <w:iCs w:val="0"/>
          <w:color w:val="auto"/>
          <w:sz w:val="26"/>
          <w:szCs w:val="26"/>
        </w:rPr>
        <w:t xml:space="preserve">: </w:t>
      </w:r>
      <w:r w:rsidR="004913CE">
        <w:rPr>
          <w:i w:val="0"/>
          <w:iCs w:val="0"/>
          <w:color w:val="auto"/>
          <w:sz w:val="26"/>
          <w:szCs w:val="26"/>
        </w:rPr>
        <w:t>Login</w:t>
      </w:r>
      <w:r w:rsidRPr="00F90A07">
        <w:rPr>
          <w:i w:val="0"/>
          <w:iCs w:val="0"/>
          <w:color w:val="auto"/>
          <w:sz w:val="26"/>
          <w:szCs w:val="26"/>
        </w:rPr>
        <w:t xml:space="preserve"> UC for </w:t>
      </w:r>
      <w:bookmarkEnd w:id="99"/>
      <w:r w:rsidR="004913CE">
        <w:rPr>
          <w:i w:val="0"/>
          <w:iCs w:val="0"/>
          <w:color w:val="auto"/>
          <w:sz w:val="26"/>
          <w:szCs w:val="26"/>
        </w:rPr>
        <w:t>all actors</w:t>
      </w:r>
      <w:r w:rsidR="000A3723">
        <w:rPr>
          <w:i w:val="0"/>
          <w:iCs w:val="0"/>
          <w:color w:val="auto"/>
          <w:sz w:val="26"/>
          <w:szCs w:val="26"/>
        </w:rPr>
        <w:t>.</w:t>
      </w:r>
    </w:p>
    <w:p w14:paraId="699C7C36" w14:textId="77777777" w:rsidR="00F90A07" w:rsidRDefault="00F90A07" w:rsidP="00F90A07">
      <w:pPr>
        <w:spacing w:after="160" w:line="360" w:lineRule="auto"/>
        <w:ind w:firstLine="720"/>
        <w:rPr>
          <w:sz w:val="26"/>
          <w:szCs w:val="26"/>
        </w:rPr>
      </w:pPr>
    </w:p>
    <w:tbl>
      <w:tblPr>
        <w:tblStyle w:val="LiBang"/>
        <w:tblW w:w="9062" w:type="dxa"/>
        <w:tblInd w:w="-113" w:type="dxa"/>
        <w:tblLook w:val="04A0" w:firstRow="1" w:lastRow="0" w:firstColumn="1" w:lastColumn="0" w:noHBand="0" w:noVBand="1"/>
      </w:tblPr>
      <w:tblGrid>
        <w:gridCol w:w="4531"/>
        <w:gridCol w:w="4531"/>
      </w:tblGrid>
      <w:tr w:rsidR="004913CE" w14:paraId="2C42065F" w14:textId="77777777" w:rsidTr="00B46477">
        <w:tc>
          <w:tcPr>
            <w:tcW w:w="4531" w:type="dxa"/>
          </w:tcPr>
          <w:p w14:paraId="49B3A258" w14:textId="6B42F30B" w:rsidR="004913CE" w:rsidRDefault="004913CE" w:rsidP="00337F8D">
            <w:pPr>
              <w:spacing w:after="160" w:line="360" w:lineRule="auto"/>
              <w:jc w:val="center"/>
              <w:rPr>
                <w:sz w:val="26"/>
                <w:szCs w:val="26"/>
              </w:rPr>
            </w:pPr>
            <w:r w:rsidRPr="004913CE">
              <w:rPr>
                <w:sz w:val="26"/>
                <w:szCs w:val="26"/>
              </w:rPr>
              <w:t>Use Case Name</w:t>
            </w:r>
          </w:p>
        </w:tc>
        <w:tc>
          <w:tcPr>
            <w:tcW w:w="4531" w:type="dxa"/>
          </w:tcPr>
          <w:p w14:paraId="0B67E828" w14:textId="5BA1DC43" w:rsidR="004913CE" w:rsidRDefault="00B46477" w:rsidP="00337F8D">
            <w:pPr>
              <w:spacing w:after="160" w:line="360" w:lineRule="auto"/>
              <w:jc w:val="center"/>
              <w:rPr>
                <w:sz w:val="26"/>
                <w:szCs w:val="26"/>
              </w:rPr>
            </w:pPr>
            <w:r>
              <w:rPr>
                <w:sz w:val="26"/>
                <w:szCs w:val="26"/>
              </w:rPr>
              <w:t>Login</w:t>
            </w:r>
          </w:p>
        </w:tc>
      </w:tr>
      <w:tr w:rsidR="004913CE" w14:paraId="069E5F40" w14:textId="77777777" w:rsidTr="00B46477">
        <w:tc>
          <w:tcPr>
            <w:tcW w:w="4531" w:type="dxa"/>
          </w:tcPr>
          <w:p w14:paraId="7BFB3B0E" w14:textId="2D9FADA6" w:rsidR="004913CE" w:rsidRDefault="004913CE" w:rsidP="00337F8D">
            <w:pPr>
              <w:spacing w:after="160" w:line="360" w:lineRule="auto"/>
              <w:jc w:val="center"/>
              <w:rPr>
                <w:sz w:val="26"/>
                <w:szCs w:val="26"/>
              </w:rPr>
            </w:pPr>
            <w:r w:rsidRPr="004913CE">
              <w:rPr>
                <w:sz w:val="26"/>
                <w:szCs w:val="26"/>
              </w:rPr>
              <w:t>Use Case Description</w:t>
            </w:r>
          </w:p>
        </w:tc>
        <w:tc>
          <w:tcPr>
            <w:tcW w:w="4531" w:type="dxa"/>
          </w:tcPr>
          <w:p w14:paraId="70159267" w14:textId="76F76B95" w:rsidR="004913CE" w:rsidRDefault="00D13B9A" w:rsidP="00D13B9A">
            <w:pPr>
              <w:spacing w:after="160" w:line="360" w:lineRule="auto"/>
              <w:rPr>
                <w:sz w:val="26"/>
                <w:szCs w:val="26"/>
              </w:rPr>
            </w:pPr>
            <w:r w:rsidRPr="00D13B9A">
              <w:rPr>
                <w:sz w:val="26"/>
                <w:szCs w:val="26"/>
              </w:rPr>
              <w:t>This use case describes the process by which a user (Author, User, or Admin) logs into the system. The login process includes authentication, saving user login credentials, and providing an option to stay signed in. The user can also log out from the system.</w:t>
            </w:r>
          </w:p>
        </w:tc>
      </w:tr>
      <w:tr w:rsidR="004913CE" w14:paraId="5DAEF639" w14:textId="77777777" w:rsidTr="00B46477">
        <w:tc>
          <w:tcPr>
            <w:tcW w:w="4531" w:type="dxa"/>
          </w:tcPr>
          <w:p w14:paraId="04B8C809" w14:textId="5F43B9BC" w:rsidR="004913CE" w:rsidRDefault="004913CE" w:rsidP="00337F8D">
            <w:pPr>
              <w:spacing w:after="160" w:line="360" w:lineRule="auto"/>
              <w:jc w:val="center"/>
              <w:rPr>
                <w:sz w:val="26"/>
                <w:szCs w:val="26"/>
              </w:rPr>
            </w:pPr>
            <w:r w:rsidRPr="004913CE">
              <w:rPr>
                <w:sz w:val="26"/>
                <w:szCs w:val="26"/>
              </w:rPr>
              <w:t>Actor</w:t>
            </w:r>
            <w:r>
              <w:rPr>
                <w:sz w:val="26"/>
                <w:szCs w:val="26"/>
              </w:rPr>
              <w:t>s</w:t>
            </w:r>
          </w:p>
        </w:tc>
        <w:tc>
          <w:tcPr>
            <w:tcW w:w="4531" w:type="dxa"/>
          </w:tcPr>
          <w:p w14:paraId="3FDEB412" w14:textId="74CAE1BD" w:rsidR="004913CE" w:rsidRDefault="00B46477" w:rsidP="00D13B9A">
            <w:pPr>
              <w:spacing w:after="160" w:line="360" w:lineRule="auto"/>
              <w:rPr>
                <w:sz w:val="26"/>
                <w:szCs w:val="26"/>
              </w:rPr>
            </w:pPr>
            <w:r>
              <w:rPr>
                <w:sz w:val="26"/>
                <w:szCs w:val="26"/>
              </w:rPr>
              <w:t>Users, Author, Admin</w:t>
            </w:r>
          </w:p>
        </w:tc>
      </w:tr>
      <w:tr w:rsidR="004913CE" w14:paraId="03972551" w14:textId="77777777" w:rsidTr="00B46477">
        <w:tc>
          <w:tcPr>
            <w:tcW w:w="4531" w:type="dxa"/>
          </w:tcPr>
          <w:p w14:paraId="1C28C0D3" w14:textId="03F94BC7" w:rsidR="004913CE" w:rsidRDefault="004913CE" w:rsidP="00337F8D">
            <w:pPr>
              <w:spacing w:after="160" w:line="360" w:lineRule="auto"/>
              <w:jc w:val="center"/>
              <w:rPr>
                <w:sz w:val="26"/>
                <w:szCs w:val="26"/>
              </w:rPr>
            </w:pPr>
            <w:r w:rsidRPr="004913CE">
              <w:rPr>
                <w:sz w:val="26"/>
                <w:szCs w:val="26"/>
              </w:rPr>
              <w:t>Preconditions</w:t>
            </w:r>
          </w:p>
        </w:tc>
        <w:tc>
          <w:tcPr>
            <w:tcW w:w="4531" w:type="dxa"/>
          </w:tcPr>
          <w:p w14:paraId="627A2981" w14:textId="6BAB128A" w:rsidR="004913CE" w:rsidRDefault="00D13B9A" w:rsidP="00D13B9A">
            <w:pPr>
              <w:spacing w:after="160" w:line="360" w:lineRule="auto"/>
              <w:rPr>
                <w:sz w:val="26"/>
                <w:szCs w:val="26"/>
              </w:rPr>
            </w:pPr>
            <w:r>
              <w:rPr>
                <w:sz w:val="26"/>
                <w:szCs w:val="26"/>
              </w:rPr>
              <w:t>All users have to have an account in the system</w:t>
            </w:r>
          </w:p>
        </w:tc>
      </w:tr>
      <w:tr w:rsidR="004913CE" w14:paraId="23EEDDC5" w14:textId="77777777" w:rsidTr="00B46477">
        <w:tc>
          <w:tcPr>
            <w:tcW w:w="4531" w:type="dxa"/>
          </w:tcPr>
          <w:p w14:paraId="587F33AB" w14:textId="49F6E1A4" w:rsidR="004913CE" w:rsidRDefault="004913CE" w:rsidP="00337F8D">
            <w:pPr>
              <w:spacing w:after="160" w:line="360" w:lineRule="auto"/>
              <w:jc w:val="center"/>
              <w:rPr>
                <w:sz w:val="26"/>
                <w:szCs w:val="26"/>
              </w:rPr>
            </w:pPr>
            <w:r w:rsidRPr="004913CE">
              <w:rPr>
                <w:sz w:val="26"/>
                <w:szCs w:val="26"/>
              </w:rPr>
              <w:lastRenderedPageBreak/>
              <w:t>Postconditions</w:t>
            </w:r>
          </w:p>
        </w:tc>
        <w:tc>
          <w:tcPr>
            <w:tcW w:w="4531" w:type="dxa"/>
          </w:tcPr>
          <w:p w14:paraId="0DA2F2AB" w14:textId="77777777" w:rsidR="00D13B9A" w:rsidRDefault="00D13B9A" w:rsidP="00D13B9A">
            <w:pPr>
              <w:spacing w:after="160" w:line="360" w:lineRule="auto"/>
              <w:rPr>
                <w:sz w:val="26"/>
                <w:szCs w:val="26"/>
              </w:rPr>
            </w:pPr>
            <w:r w:rsidRPr="00D13B9A">
              <w:rPr>
                <w:sz w:val="26"/>
                <w:szCs w:val="26"/>
              </w:rPr>
              <w:t>-</w:t>
            </w:r>
            <w:r>
              <w:rPr>
                <w:sz w:val="26"/>
                <w:szCs w:val="26"/>
              </w:rPr>
              <w:t xml:space="preserve"> </w:t>
            </w:r>
            <w:r w:rsidRPr="00D13B9A">
              <w:rPr>
                <w:sz w:val="26"/>
                <w:szCs w:val="26"/>
              </w:rPr>
              <w:t>Go to pick topics page when login successful</w:t>
            </w:r>
            <w:r>
              <w:rPr>
                <w:sz w:val="26"/>
                <w:szCs w:val="26"/>
              </w:rPr>
              <w:t>.</w:t>
            </w:r>
          </w:p>
          <w:p w14:paraId="22EE1D83" w14:textId="34C17BAF" w:rsidR="00DA51B5" w:rsidRPr="00D13B9A" w:rsidRDefault="00DA51B5" w:rsidP="00D13B9A">
            <w:pPr>
              <w:spacing w:after="160" w:line="360" w:lineRule="auto"/>
              <w:rPr>
                <w:sz w:val="26"/>
                <w:szCs w:val="26"/>
              </w:rPr>
            </w:pPr>
            <w:r>
              <w:rPr>
                <w:sz w:val="26"/>
                <w:szCs w:val="26"/>
              </w:rPr>
              <w:t xml:space="preserve">- </w:t>
            </w:r>
            <w:r w:rsidRPr="00DA51B5">
              <w:rPr>
                <w:sz w:val="26"/>
                <w:szCs w:val="26"/>
              </w:rPr>
              <w:t>The user's login credentials are saved</w:t>
            </w:r>
            <w:r>
              <w:rPr>
                <w:sz w:val="26"/>
                <w:szCs w:val="26"/>
              </w:rPr>
              <w:t>.</w:t>
            </w:r>
          </w:p>
        </w:tc>
      </w:tr>
      <w:tr w:rsidR="004913CE" w14:paraId="6E26991E" w14:textId="77777777" w:rsidTr="00B46477">
        <w:tc>
          <w:tcPr>
            <w:tcW w:w="4531" w:type="dxa"/>
          </w:tcPr>
          <w:p w14:paraId="1DBE845E" w14:textId="645984A5" w:rsidR="004913CE" w:rsidRDefault="004913CE" w:rsidP="00337F8D">
            <w:pPr>
              <w:spacing w:after="160" w:line="360" w:lineRule="auto"/>
              <w:jc w:val="center"/>
              <w:rPr>
                <w:sz w:val="26"/>
                <w:szCs w:val="26"/>
              </w:rPr>
            </w:pPr>
            <w:r w:rsidRPr="004913CE">
              <w:rPr>
                <w:sz w:val="26"/>
                <w:szCs w:val="26"/>
              </w:rPr>
              <w:t>Main Flow</w:t>
            </w:r>
          </w:p>
        </w:tc>
        <w:tc>
          <w:tcPr>
            <w:tcW w:w="4531" w:type="dxa"/>
          </w:tcPr>
          <w:p w14:paraId="04EE254F" w14:textId="5AEE869D" w:rsidR="00DA51B5" w:rsidRPr="00DA51B5" w:rsidRDefault="00DA51B5" w:rsidP="00DA51B5">
            <w:pPr>
              <w:spacing w:after="160" w:line="360" w:lineRule="auto"/>
              <w:rPr>
                <w:sz w:val="26"/>
                <w:szCs w:val="26"/>
              </w:rPr>
            </w:pPr>
            <w:r>
              <w:rPr>
                <w:sz w:val="26"/>
                <w:szCs w:val="26"/>
              </w:rPr>
              <w:t xml:space="preserve">- </w:t>
            </w:r>
            <w:r w:rsidRPr="00DA51B5">
              <w:rPr>
                <w:sz w:val="26"/>
                <w:szCs w:val="26"/>
              </w:rPr>
              <w:t>The user opens the login page.</w:t>
            </w:r>
          </w:p>
          <w:p w14:paraId="3F1A0477" w14:textId="5994CE1C" w:rsidR="00DA51B5" w:rsidRPr="00DA51B5" w:rsidRDefault="00DA51B5" w:rsidP="00DA51B5">
            <w:pPr>
              <w:spacing w:after="160" w:line="360" w:lineRule="auto"/>
              <w:rPr>
                <w:sz w:val="26"/>
                <w:szCs w:val="26"/>
              </w:rPr>
            </w:pPr>
            <w:r>
              <w:rPr>
                <w:sz w:val="26"/>
                <w:szCs w:val="26"/>
              </w:rPr>
              <w:t xml:space="preserve">- </w:t>
            </w:r>
            <w:r w:rsidRPr="00DA51B5">
              <w:rPr>
                <w:sz w:val="26"/>
                <w:szCs w:val="26"/>
              </w:rPr>
              <w:t>The user enters their username and password.</w:t>
            </w:r>
          </w:p>
          <w:p w14:paraId="642A2EFB" w14:textId="5DCF894B" w:rsidR="00DA51B5" w:rsidRPr="00DA51B5" w:rsidRDefault="00DA51B5" w:rsidP="00DA51B5">
            <w:pPr>
              <w:spacing w:after="160" w:line="360" w:lineRule="auto"/>
              <w:rPr>
                <w:sz w:val="26"/>
                <w:szCs w:val="26"/>
              </w:rPr>
            </w:pPr>
            <w:r>
              <w:rPr>
                <w:sz w:val="26"/>
                <w:szCs w:val="26"/>
              </w:rPr>
              <w:t xml:space="preserve">- </w:t>
            </w:r>
            <w:r w:rsidRPr="00DA51B5">
              <w:rPr>
                <w:sz w:val="26"/>
                <w:szCs w:val="26"/>
              </w:rPr>
              <w:t>The system validates the entered credentials (include Authentication).</w:t>
            </w:r>
          </w:p>
          <w:p w14:paraId="5022B1E2" w14:textId="77777777" w:rsidR="00DA51B5" w:rsidRDefault="00DA51B5" w:rsidP="00DA51B5">
            <w:pPr>
              <w:spacing w:after="160" w:line="360" w:lineRule="auto"/>
              <w:rPr>
                <w:sz w:val="26"/>
                <w:szCs w:val="26"/>
              </w:rPr>
            </w:pPr>
            <w:r>
              <w:rPr>
                <w:sz w:val="26"/>
                <w:szCs w:val="26"/>
              </w:rPr>
              <w:t xml:space="preserve">- </w:t>
            </w:r>
            <w:r w:rsidRPr="00DA51B5">
              <w:rPr>
                <w:sz w:val="26"/>
                <w:szCs w:val="26"/>
              </w:rPr>
              <w:t>If the credentials are valid:</w:t>
            </w:r>
          </w:p>
          <w:p w14:paraId="18F824A0" w14:textId="67E582C5" w:rsidR="00DA51B5" w:rsidRPr="00DA51B5" w:rsidRDefault="00DA51B5" w:rsidP="00DA51B5">
            <w:pPr>
              <w:spacing w:after="160" w:line="360" w:lineRule="auto"/>
              <w:rPr>
                <w:sz w:val="26"/>
                <w:szCs w:val="26"/>
              </w:rPr>
            </w:pPr>
            <w:r>
              <w:rPr>
                <w:sz w:val="26"/>
                <w:szCs w:val="26"/>
              </w:rPr>
              <w:t xml:space="preserve">     + </w:t>
            </w:r>
            <w:r w:rsidRPr="00DA51B5">
              <w:rPr>
                <w:sz w:val="26"/>
                <w:szCs w:val="26"/>
              </w:rPr>
              <w:t>The system saves the user's login credentials (include Save User Login Credentials).</w:t>
            </w:r>
          </w:p>
          <w:p w14:paraId="02A1CB32" w14:textId="2ACB5C1F" w:rsidR="00DA51B5" w:rsidRPr="00DA51B5" w:rsidRDefault="00DA51B5" w:rsidP="00DA51B5">
            <w:pPr>
              <w:spacing w:after="160" w:line="360" w:lineRule="auto"/>
              <w:rPr>
                <w:sz w:val="26"/>
                <w:szCs w:val="26"/>
              </w:rPr>
            </w:pPr>
            <w:r>
              <w:rPr>
                <w:sz w:val="26"/>
                <w:szCs w:val="26"/>
              </w:rPr>
              <w:t xml:space="preserve">    +  </w:t>
            </w:r>
            <w:r w:rsidRPr="00DA51B5">
              <w:rPr>
                <w:sz w:val="26"/>
                <w:szCs w:val="26"/>
              </w:rPr>
              <w:t>The system provides stay signed in</w:t>
            </w:r>
            <w:r w:rsidR="002F576E">
              <w:rPr>
                <w:sz w:val="26"/>
                <w:szCs w:val="26"/>
              </w:rPr>
              <w:t>.</w:t>
            </w:r>
          </w:p>
          <w:p w14:paraId="13FCF211" w14:textId="7F54DAD9" w:rsidR="00DA51B5" w:rsidRPr="00DA51B5" w:rsidRDefault="00DA51B5" w:rsidP="00DA51B5">
            <w:pPr>
              <w:spacing w:after="160" w:line="360" w:lineRule="auto"/>
              <w:rPr>
                <w:sz w:val="26"/>
                <w:szCs w:val="26"/>
              </w:rPr>
            </w:pPr>
            <w:r>
              <w:rPr>
                <w:sz w:val="26"/>
                <w:szCs w:val="26"/>
              </w:rPr>
              <w:t xml:space="preserve">    + </w:t>
            </w:r>
            <w:r w:rsidRPr="00DA51B5">
              <w:rPr>
                <w:sz w:val="26"/>
                <w:szCs w:val="26"/>
              </w:rPr>
              <w:t>The user is authenticated and redirected to the main page.</w:t>
            </w:r>
          </w:p>
          <w:p w14:paraId="30E8CDA9" w14:textId="69DF32CB" w:rsidR="004913CE" w:rsidRPr="00D13B9A" w:rsidRDefault="00DA51B5" w:rsidP="00DA51B5">
            <w:pPr>
              <w:spacing w:after="160" w:line="360" w:lineRule="auto"/>
              <w:rPr>
                <w:sz w:val="26"/>
                <w:szCs w:val="26"/>
              </w:rPr>
            </w:pPr>
            <w:r w:rsidRPr="00DA51B5">
              <w:rPr>
                <w:sz w:val="26"/>
                <w:szCs w:val="26"/>
              </w:rPr>
              <w:t>If the credentials are invalid, the system displays an error message and prompts the user to re-enter their credentials.</w:t>
            </w:r>
          </w:p>
        </w:tc>
      </w:tr>
      <w:tr w:rsidR="004913CE" w14:paraId="41196729" w14:textId="77777777" w:rsidTr="00B46477">
        <w:tc>
          <w:tcPr>
            <w:tcW w:w="4531" w:type="dxa"/>
          </w:tcPr>
          <w:p w14:paraId="59CD1419" w14:textId="7868C701" w:rsidR="004913CE" w:rsidRDefault="004913CE" w:rsidP="00337F8D">
            <w:pPr>
              <w:spacing w:after="160" w:line="360" w:lineRule="auto"/>
              <w:jc w:val="center"/>
              <w:rPr>
                <w:sz w:val="26"/>
                <w:szCs w:val="26"/>
              </w:rPr>
            </w:pPr>
            <w:r w:rsidRPr="004913CE">
              <w:rPr>
                <w:sz w:val="26"/>
                <w:szCs w:val="26"/>
              </w:rPr>
              <w:t>Alternate Flows</w:t>
            </w:r>
          </w:p>
        </w:tc>
        <w:tc>
          <w:tcPr>
            <w:tcW w:w="4531" w:type="dxa"/>
          </w:tcPr>
          <w:p w14:paraId="2B88FB32" w14:textId="0540CB4B" w:rsidR="004913CE" w:rsidRDefault="00275263" w:rsidP="00D13B9A">
            <w:pPr>
              <w:spacing w:after="160" w:line="360" w:lineRule="auto"/>
              <w:rPr>
                <w:sz w:val="26"/>
                <w:szCs w:val="26"/>
              </w:rPr>
            </w:pPr>
            <w:r>
              <w:rPr>
                <w:sz w:val="26"/>
                <w:szCs w:val="26"/>
              </w:rPr>
              <w:t>none</w:t>
            </w:r>
          </w:p>
        </w:tc>
      </w:tr>
      <w:tr w:rsidR="004913CE" w14:paraId="65478071" w14:textId="77777777" w:rsidTr="00B46477">
        <w:tc>
          <w:tcPr>
            <w:tcW w:w="4531" w:type="dxa"/>
          </w:tcPr>
          <w:p w14:paraId="06975A01" w14:textId="3465FF0C" w:rsidR="004913CE" w:rsidRDefault="004913CE" w:rsidP="00337F8D">
            <w:pPr>
              <w:spacing w:after="160" w:line="360" w:lineRule="auto"/>
              <w:jc w:val="center"/>
              <w:rPr>
                <w:sz w:val="26"/>
                <w:szCs w:val="26"/>
              </w:rPr>
            </w:pPr>
            <w:r w:rsidRPr="004913CE">
              <w:rPr>
                <w:sz w:val="26"/>
                <w:szCs w:val="26"/>
              </w:rPr>
              <w:t>Special Requirements</w:t>
            </w:r>
          </w:p>
        </w:tc>
        <w:tc>
          <w:tcPr>
            <w:tcW w:w="4531" w:type="dxa"/>
          </w:tcPr>
          <w:p w14:paraId="6361135A" w14:textId="77777777" w:rsidR="004913CE" w:rsidRDefault="00275263" w:rsidP="00D13B9A">
            <w:pPr>
              <w:spacing w:after="160" w:line="360" w:lineRule="auto"/>
              <w:rPr>
                <w:sz w:val="26"/>
                <w:szCs w:val="26"/>
              </w:rPr>
            </w:pPr>
            <w:r>
              <w:rPr>
                <w:sz w:val="26"/>
                <w:szCs w:val="26"/>
              </w:rPr>
              <w:t xml:space="preserve">- </w:t>
            </w:r>
            <w:r w:rsidRPr="00275263">
              <w:rPr>
                <w:sz w:val="26"/>
                <w:szCs w:val="26"/>
              </w:rPr>
              <w:t>The system must encrypt passwords before storing them.</w:t>
            </w:r>
          </w:p>
          <w:p w14:paraId="4073D8A6" w14:textId="77777777" w:rsidR="00275263" w:rsidRDefault="00275263" w:rsidP="00D13B9A">
            <w:pPr>
              <w:spacing w:after="160" w:line="360" w:lineRule="auto"/>
              <w:rPr>
                <w:sz w:val="26"/>
                <w:szCs w:val="26"/>
              </w:rPr>
            </w:pPr>
            <w:r>
              <w:rPr>
                <w:sz w:val="26"/>
                <w:szCs w:val="26"/>
              </w:rPr>
              <w:t xml:space="preserve">- </w:t>
            </w:r>
            <w:r w:rsidRPr="00275263">
              <w:rPr>
                <w:sz w:val="26"/>
                <w:szCs w:val="26"/>
              </w:rPr>
              <w:t>The login process should not take more than 2 seconds.</w:t>
            </w:r>
          </w:p>
          <w:p w14:paraId="77647E20" w14:textId="68CF4962" w:rsidR="00275263" w:rsidRDefault="00275263" w:rsidP="00D13B9A">
            <w:pPr>
              <w:spacing w:after="160" w:line="360" w:lineRule="auto"/>
              <w:rPr>
                <w:sz w:val="26"/>
                <w:szCs w:val="26"/>
              </w:rPr>
            </w:pPr>
            <w:r>
              <w:rPr>
                <w:sz w:val="26"/>
                <w:szCs w:val="26"/>
              </w:rPr>
              <w:t xml:space="preserve">- </w:t>
            </w:r>
            <w:r w:rsidRPr="00275263">
              <w:rPr>
                <w:sz w:val="26"/>
                <w:szCs w:val="26"/>
              </w:rPr>
              <w:t>The "Stay Signed In" functionality should use secure cookies.</w:t>
            </w:r>
          </w:p>
        </w:tc>
      </w:tr>
    </w:tbl>
    <w:p w14:paraId="3F6C6722" w14:textId="77777777" w:rsidR="00D12F22" w:rsidRDefault="00D12F22" w:rsidP="00D12F22">
      <w:pPr>
        <w:spacing w:after="160" w:line="360" w:lineRule="auto"/>
        <w:jc w:val="center"/>
        <w:rPr>
          <w:sz w:val="26"/>
          <w:szCs w:val="26"/>
        </w:rPr>
      </w:pPr>
    </w:p>
    <w:p w14:paraId="0ED9AC10" w14:textId="45A005B8" w:rsidR="002A5E5A" w:rsidRDefault="00D13E5A" w:rsidP="002A5E5A">
      <w:pPr>
        <w:keepNext/>
        <w:spacing w:after="160" w:line="360" w:lineRule="auto"/>
        <w:jc w:val="both"/>
      </w:pPr>
      <w:r>
        <w:rPr>
          <w:noProof/>
        </w:rPr>
        <w:lastRenderedPageBreak/>
        <w:drawing>
          <wp:inline distT="0" distB="0" distL="0" distR="0" wp14:anchorId="13FC40C8" wp14:editId="6FB14537">
            <wp:extent cx="5760720" cy="3924300"/>
            <wp:effectExtent l="0" t="0" r="0" b="0"/>
            <wp:docPr id="135046981" name="Hình ảnh 4" descr="Ảnh có chứa biểu đồ, bản phác thảo, hình vẽ,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6981" name="Hình ảnh 4" descr="Ảnh có chứa biểu đồ, bản phác thảo, hình vẽ, vòng tròn&#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inline>
        </w:drawing>
      </w:r>
    </w:p>
    <w:p w14:paraId="4B68F4DD" w14:textId="1026D47D" w:rsidR="000963A3" w:rsidRDefault="002A5E5A" w:rsidP="002A5E5A">
      <w:pPr>
        <w:pStyle w:val="Chuthich"/>
        <w:jc w:val="center"/>
        <w:rPr>
          <w:i w:val="0"/>
          <w:iCs w:val="0"/>
          <w:color w:val="auto"/>
          <w:sz w:val="26"/>
          <w:szCs w:val="26"/>
        </w:rPr>
      </w:pPr>
      <w:bookmarkStart w:id="100" w:name="_Toc168141509"/>
      <w:r w:rsidRPr="00D13E5A">
        <w:rPr>
          <w:b/>
          <w:bCs/>
          <w:i w:val="0"/>
          <w:iCs w:val="0"/>
          <w:color w:val="auto"/>
          <w:sz w:val="26"/>
          <w:szCs w:val="26"/>
        </w:rPr>
        <w:t>Figure</w:t>
      </w:r>
      <w:r w:rsidRPr="00D13E5A">
        <w:rPr>
          <w:i w:val="0"/>
          <w:iCs w:val="0"/>
          <w:color w:val="auto"/>
          <w:sz w:val="26"/>
          <w:szCs w:val="26"/>
        </w:rPr>
        <w:t xml:space="preserve"> 3.</w:t>
      </w:r>
      <w:r w:rsidR="00D13E5A">
        <w:rPr>
          <w:i w:val="0"/>
          <w:iCs w:val="0"/>
          <w:color w:val="auto"/>
          <w:sz w:val="26"/>
          <w:szCs w:val="26"/>
        </w:rPr>
        <w:t>6</w:t>
      </w:r>
      <w:r w:rsidRPr="00D13E5A">
        <w:rPr>
          <w:i w:val="0"/>
          <w:iCs w:val="0"/>
          <w:color w:val="auto"/>
          <w:sz w:val="26"/>
          <w:szCs w:val="26"/>
        </w:rPr>
        <w:t xml:space="preserve">: </w:t>
      </w:r>
      <w:r w:rsidR="00D13E5A">
        <w:rPr>
          <w:i w:val="0"/>
          <w:iCs w:val="0"/>
          <w:color w:val="auto"/>
          <w:sz w:val="26"/>
          <w:szCs w:val="26"/>
        </w:rPr>
        <w:t>Watch news</w:t>
      </w:r>
      <w:r w:rsidRPr="00D13E5A">
        <w:rPr>
          <w:i w:val="0"/>
          <w:iCs w:val="0"/>
          <w:color w:val="auto"/>
          <w:sz w:val="26"/>
          <w:szCs w:val="26"/>
        </w:rPr>
        <w:t xml:space="preserve"> UC for</w:t>
      </w:r>
      <w:bookmarkEnd w:id="100"/>
      <w:r w:rsidR="00D13E5A">
        <w:rPr>
          <w:i w:val="0"/>
          <w:iCs w:val="0"/>
          <w:color w:val="auto"/>
          <w:sz w:val="26"/>
          <w:szCs w:val="26"/>
        </w:rPr>
        <w:t xml:space="preserve"> all </w:t>
      </w:r>
      <w:r w:rsidR="000A3723">
        <w:rPr>
          <w:i w:val="0"/>
          <w:iCs w:val="0"/>
          <w:color w:val="auto"/>
          <w:sz w:val="26"/>
          <w:szCs w:val="26"/>
        </w:rPr>
        <w:t>actors.</w:t>
      </w:r>
    </w:p>
    <w:p w14:paraId="0CB62A84" w14:textId="77777777" w:rsidR="00475A99" w:rsidRPr="00475A99" w:rsidRDefault="00475A99" w:rsidP="00475A99"/>
    <w:tbl>
      <w:tblPr>
        <w:tblStyle w:val="LiBang"/>
        <w:tblW w:w="9062" w:type="dxa"/>
        <w:tblInd w:w="-113" w:type="dxa"/>
        <w:tblLook w:val="04A0" w:firstRow="1" w:lastRow="0" w:firstColumn="1" w:lastColumn="0" w:noHBand="0" w:noVBand="1"/>
      </w:tblPr>
      <w:tblGrid>
        <w:gridCol w:w="4531"/>
        <w:gridCol w:w="4531"/>
      </w:tblGrid>
      <w:tr w:rsidR="00475A99" w14:paraId="4ED04EEF" w14:textId="77777777" w:rsidTr="00B109D6">
        <w:tc>
          <w:tcPr>
            <w:tcW w:w="4531" w:type="dxa"/>
          </w:tcPr>
          <w:p w14:paraId="78A413C5" w14:textId="77777777" w:rsidR="00475A99" w:rsidRDefault="00475A99" w:rsidP="00B109D6">
            <w:pPr>
              <w:spacing w:after="160" w:line="360" w:lineRule="auto"/>
              <w:jc w:val="center"/>
              <w:rPr>
                <w:sz w:val="26"/>
                <w:szCs w:val="26"/>
              </w:rPr>
            </w:pPr>
            <w:r w:rsidRPr="004913CE">
              <w:rPr>
                <w:sz w:val="26"/>
                <w:szCs w:val="26"/>
              </w:rPr>
              <w:t>Use Case Name</w:t>
            </w:r>
          </w:p>
        </w:tc>
        <w:tc>
          <w:tcPr>
            <w:tcW w:w="4531" w:type="dxa"/>
          </w:tcPr>
          <w:p w14:paraId="49975CCF" w14:textId="5D302161" w:rsidR="00475A99" w:rsidRDefault="00475A99" w:rsidP="00B109D6">
            <w:pPr>
              <w:spacing w:after="160" w:line="360" w:lineRule="auto"/>
              <w:jc w:val="center"/>
              <w:rPr>
                <w:sz w:val="26"/>
                <w:szCs w:val="26"/>
              </w:rPr>
            </w:pPr>
            <w:r>
              <w:rPr>
                <w:sz w:val="26"/>
                <w:szCs w:val="26"/>
              </w:rPr>
              <w:t>Watch news</w:t>
            </w:r>
          </w:p>
        </w:tc>
      </w:tr>
      <w:tr w:rsidR="00475A99" w14:paraId="179CCD58" w14:textId="77777777" w:rsidTr="00B109D6">
        <w:tc>
          <w:tcPr>
            <w:tcW w:w="4531" w:type="dxa"/>
          </w:tcPr>
          <w:p w14:paraId="28710995" w14:textId="77777777" w:rsidR="00475A99" w:rsidRDefault="00475A99" w:rsidP="00B109D6">
            <w:pPr>
              <w:spacing w:after="160" w:line="360" w:lineRule="auto"/>
              <w:jc w:val="center"/>
              <w:rPr>
                <w:sz w:val="26"/>
                <w:szCs w:val="26"/>
              </w:rPr>
            </w:pPr>
            <w:r w:rsidRPr="004913CE">
              <w:rPr>
                <w:sz w:val="26"/>
                <w:szCs w:val="26"/>
              </w:rPr>
              <w:t>Use Case Description</w:t>
            </w:r>
          </w:p>
        </w:tc>
        <w:tc>
          <w:tcPr>
            <w:tcW w:w="4531" w:type="dxa"/>
          </w:tcPr>
          <w:p w14:paraId="13895C0B" w14:textId="283132F8" w:rsidR="00475A99" w:rsidRDefault="00475A99" w:rsidP="00B109D6">
            <w:pPr>
              <w:spacing w:after="160" w:line="360" w:lineRule="auto"/>
              <w:rPr>
                <w:sz w:val="26"/>
                <w:szCs w:val="26"/>
              </w:rPr>
            </w:pPr>
            <w:r w:rsidRPr="00475A99">
              <w:rPr>
                <w:sz w:val="26"/>
                <w:szCs w:val="26"/>
              </w:rPr>
              <w:t xml:space="preserve">This use case describes the process by which a user (Author, User, or Admin) selects a news topic, searches for news, </w:t>
            </w:r>
            <w:proofErr w:type="spellStart"/>
            <w:r w:rsidRPr="00475A99">
              <w:rPr>
                <w:sz w:val="26"/>
                <w:szCs w:val="26"/>
              </w:rPr>
              <w:t>sorts</w:t>
            </w:r>
            <w:proofErr w:type="spellEnd"/>
            <w:r w:rsidRPr="00475A99">
              <w:rPr>
                <w:sz w:val="26"/>
                <w:szCs w:val="26"/>
              </w:rPr>
              <w:t xml:space="preserve"> news by views or likes, and picks a specific news article to view. The user can also like, comment on, and watch the news.</w:t>
            </w:r>
          </w:p>
        </w:tc>
      </w:tr>
      <w:tr w:rsidR="00475A99" w14:paraId="0F8B8468" w14:textId="77777777" w:rsidTr="00B109D6">
        <w:tc>
          <w:tcPr>
            <w:tcW w:w="4531" w:type="dxa"/>
          </w:tcPr>
          <w:p w14:paraId="757E570C" w14:textId="77777777" w:rsidR="00475A99" w:rsidRDefault="00475A99" w:rsidP="00B109D6">
            <w:pPr>
              <w:spacing w:after="160" w:line="360" w:lineRule="auto"/>
              <w:jc w:val="center"/>
              <w:rPr>
                <w:sz w:val="26"/>
                <w:szCs w:val="26"/>
              </w:rPr>
            </w:pPr>
            <w:r w:rsidRPr="004913CE">
              <w:rPr>
                <w:sz w:val="26"/>
                <w:szCs w:val="26"/>
              </w:rPr>
              <w:t>Actor</w:t>
            </w:r>
            <w:r>
              <w:rPr>
                <w:sz w:val="26"/>
                <w:szCs w:val="26"/>
              </w:rPr>
              <w:t>s</w:t>
            </w:r>
          </w:p>
        </w:tc>
        <w:tc>
          <w:tcPr>
            <w:tcW w:w="4531" w:type="dxa"/>
          </w:tcPr>
          <w:p w14:paraId="0ADE5C67" w14:textId="77777777" w:rsidR="00475A99" w:rsidRDefault="00475A99" w:rsidP="00B109D6">
            <w:pPr>
              <w:spacing w:after="160" w:line="360" w:lineRule="auto"/>
              <w:rPr>
                <w:sz w:val="26"/>
                <w:szCs w:val="26"/>
              </w:rPr>
            </w:pPr>
            <w:r>
              <w:rPr>
                <w:sz w:val="26"/>
                <w:szCs w:val="26"/>
              </w:rPr>
              <w:t>Users, Author, Admin</w:t>
            </w:r>
          </w:p>
        </w:tc>
      </w:tr>
      <w:tr w:rsidR="00475A99" w14:paraId="608D11C2" w14:textId="77777777" w:rsidTr="00B109D6">
        <w:tc>
          <w:tcPr>
            <w:tcW w:w="4531" w:type="dxa"/>
          </w:tcPr>
          <w:p w14:paraId="76634AF7" w14:textId="77777777" w:rsidR="00475A99" w:rsidRDefault="00475A99" w:rsidP="00B109D6">
            <w:pPr>
              <w:spacing w:after="160" w:line="360" w:lineRule="auto"/>
              <w:jc w:val="center"/>
              <w:rPr>
                <w:sz w:val="26"/>
                <w:szCs w:val="26"/>
              </w:rPr>
            </w:pPr>
            <w:r w:rsidRPr="004913CE">
              <w:rPr>
                <w:sz w:val="26"/>
                <w:szCs w:val="26"/>
              </w:rPr>
              <w:t>Preconditions</w:t>
            </w:r>
          </w:p>
        </w:tc>
        <w:tc>
          <w:tcPr>
            <w:tcW w:w="4531" w:type="dxa"/>
          </w:tcPr>
          <w:p w14:paraId="1740A9DE" w14:textId="355D1E20" w:rsidR="00475A99" w:rsidRPr="00475A99" w:rsidRDefault="00475A99" w:rsidP="00475A99">
            <w:pPr>
              <w:spacing w:after="160" w:line="360" w:lineRule="auto"/>
              <w:rPr>
                <w:sz w:val="26"/>
                <w:szCs w:val="26"/>
              </w:rPr>
            </w:pPr>
            <w:r>
              <w:t xml:space="preserve">- </w:t>
            </w:r>
            <w:r w:rsidRPr="00475A99">
              <w:rPr>
                <w:sz w:val="26"/>
                <w:szCs w:val="26"/>
              </w:rPr>
              <w:t>The user must be logged into the system to like or comment on the news.</w:t>
            </w:r>
          </w:p>
          <w:p w14:paraId="5A3FE6FB" w14:textId="13C16301" w:rsidR="00475A99" w:rsidRDefault="00475A99" w:rsidP="00475A99">
            <w:pPr>
              <w:spacing w:after="160" w:line="360" w:lineRule="auto"/>
              <w:rPr>
                <w:sz w:val="26"/>
                <w:szCs w:val="26"/>
              </w:rPr>
            </w:pPr>
            <w:r>
              <w:rPr>
                <w:sz w:val="26"/>
                <w:szCs w:val="26"/>
              </w:rPr>
              <w:t xml:space="preserve">- </w:t>
            </w:r>
            <w:r w:rsidRPr="00475A99">
              <w:rPr>
                <w:sz w:val="26"/>
                <w:szCs w:val="26"/>
              </w:rPr>
              <w:t>The system must have news articles available for viewing.</w:t>
            </w:r>
          </w:p>
        </w:tc>
      </w:tr>
      <w:tr w:rsidR="00475A99" w14:paraId="4B09D753" w14:textId="77777777" w:rsidTr="00B109D6">
        <w:tc>
          <w:tcPr>
            <w:tcW w:w="4531" w:type="dxa"/>
          </w:tcPr>
          <w:p w14:paraId="1EEF32DE" w14:textId="77777777" w:rsidR="00475A99" w:rsidRDefault="00475A99" w:rsidP="00B109D6">
            <w:pPr>
              <w:spacing w:after="160" w:line="360" w:lineRule="auto"/>
              <w:jc w:val="center"/>
              <w:rPr>
                <w:sz w:val="26"/>
                <w:szCs w:val="26"/>
              </w:rPr>
            </w:pPr>
            <w:r w:rsidRPr="004913CE">
              <w:rPr>
                <w:sz w:val="26"/>
                <w:szCs w:val="26"/>
              </w:rPr>
              <w:lastRenderedPageBreak/>
              <w:t>Postconditions</w:t>
            </w:r>
          </w:p>
        </w:tc>
        <w:tc>
          <w:tcPr>
            <w:tcW w:w="4531" w:type="dxa"/>
          </w:tcPr>
          <w:p w14:paraId="48883BB9" w14:textId="59334EDE" w:rsidR="005F28D4" w:rsidRPr="005F28D4" w:rsidRDefault="005F28D4" w:rsidP="005F28D4">
            <w:pPr>
              <w:spacing w:after="160" w:line="360" w:lineRule="auto"/>
              <w:rPr>
                <w:sz w:val="26"/>
                <w:szCs w:val="26"/>
              </w:rPr>
            </w:pPr>
            <w:r>
              <w:rPr>
                <w:sz w:val="26"/>
                <w:szCs w:val="26"/>
              </w:rPr>
              <w:t xml:space="preserve">- </w:t>
            </w:r>
            <w:r w:rsidRPr="005F28D4">
              <w:rPr>
                <w:sz w:val="26"/>
                <w:szCs w:val="26"/>
              </w:rPr>
              <w:t>The user can view the selected news article.</w:t>
            </w:r>
          </w:p>
          <w:p w14:paraId="2D6808B7" w14:textId="2F956D86" w:rsidR="005F28D4" w:rsidRPr="005F28D4" w:rsidRDefault="005F28D4" w:rsidP="005F28D4">
            <w:pPr>
              <w:spacing w:after="160" w:line="360" w:lineRule="auto"/>
              <w:rPr>
                <w:sz w:val="26"/>
                <w:szCs w:val="26"/>
              </w:rPr>
            </w:pPr>
            <w:r>
              <w:rPr>
                <w:sz w:val="26"/>
                <w:szCs w:val="26"/>
              </w:rPr>
              <w:t xml:space="preserve">- </w:t>
            </w:r>
            <w:r w:rsidRPr="005F28D4">
              <w:rPr>
                <w:sz w:val="26"/>
                <w:szCs w:val="26"/>
              </w:rPr>
              <w:t xml:space="preserve">If the user likes or comments on the news, their interactions are </w:t>
            </w:r>
            <w:r w:rsidR="00820AA4">
              <w:rPr>
                <w:sz w:val="26"/>
                <w:szCs w:val="26"/>
              </w:rPr>
              <w:t>saved</w:t>
            </w:r>
            <w:r w:rsidRPr="005F28D4">
              <w:rPr>
                <w:sz w:val="26"/>
                <w:szCs w:val="26"/>
              </w:rPr>
              <w:t>.</w:t>
            </w:r>
          </w:p>
          <w:p w14:paraId="017A4731" w14:textId="54EE95C8" w:rsidR="00475A99" w:rsidRPr="00D13B9A" w:rsidRDefault="005F28D4" w:rsidP="005F28D4">
            <w:pPr>
              <w:spacing w:after="160" w:line="360" w:lineRule="auto"/>
              <w:rPr>
                <w:sz w:val="26"/>
                <w:szCs w:val="26"/>
              </w:rPr>
            </w:pPr>
            <w:r>
              <w:rPr>
                <w:sz w:val="26"/>
                <w:szCs w:val="26"/>
              </w:rPr>
              <w:t xml:space="preserve">- </w:t>
            </w:r>
            <w:r w:rsidRPr="005F28D4">
              <w:rPr>
                <w:sz w:val="26"/>
                <w:szCs w:val="26"/>
              </w:rPr>
              <w:t>Feedback is sent if the user chooses to send it.</w:t>
            </w:r>
          </w:p>
        </w:tc>
      </w:tr>
      <w:tr w:rsidR="00475A99" w14:paraId="299387DB" w14:textId="77777777" w:rsidTr="00B109D6">
        <w:tc>
          <w:tcPr>
            <w:tcW w:w="4531" w:type="dxa"/>
          </w:tcPr>
          <w:p w14:paraId="539671A8" w14:textId="77777777" w:rsidR="00475A99" w:rsidRDefault="00475A99" w:rsidP="00B109D6">
            <w:pPr>
              <w:spacing w:after="160" w:line="360" w:lineRule="auto"/>
              <w:jc w:val="center"/>
              <w:rPr>
                <w:sz w:val="26"/>
                <w:szCs w:val="26"/>
              </w:rPr>
            </w:pPr>
            <w:r w:rsidRPr="004913CE">
              <w:rPr>
                <w:sz w:val="26"/>
                <w:szCs w:val="26"/>
              </w:rPr>
              <w:t>Main Flow</w:t>
            </w:r>
          </w:p>
        </w:tc>
        <w:tc>
          <w:tcPr>
            <w:tcW w:w="4531" w:type="dxa"/>
          </w:tcPr>
          <w:p w14:paraId="4D11525D" w14:textId="26F247EC" w:rsidR="00FE114E" w:rsidRPr="00FE114E" w:rsidRDefault="00FE114E" w:rsidP="00FE114E">
            <w:pPr>
              <w:spacing w:after="160" w:line="360" w:lineRule="auto"/>
              <w:rPr>
                <w:sz w:val="26"/>
                <w:szCs w:val="26"/>
              </w:rPr>
            </w:pPr>
            <w:r>
              <w:rPr>
                <w:sz w:val="26"/>
                <w:szCs w:val="26"/>
              </w:rPr>
              <w:t xml:space="preserve">- </w:t>
            </w:r>
            <w:r w:rsidRPr="00FE114E">
              <w:rPr>
                <w:sz w:val="26"/>
                <w:szCs w:val="26"/>
              </w:rPr>
              <w:t>The user selects a news topic (Pick News Topic).</w:t>
            </w:r>
          </w:p>
          <w:p w14:paraId="2C91A276" w14:textId="0B7C00DC" w:rsidR="00FE114E" w:rsidRPr="00FE114E" w:rsidRDefault="00FE114E" w:rsidP="00FE114E">
            <w:pPr>
              <w:spacing w:after="160" w:line="360" w:lineRule="auto"/>
              <w:rPr>
                <w:sz w:val="26"/>
                <w:szCs w:val="26"/>
              </w:rPr>
            </w:pPr>
            <w:r>
              <w:rPr>
                <w:sz w:val="26"/>
                <w:szCs w:val="26"/>
              </w:rPr>
              <w:t xml:space="preserve">- </w:t>
            </w:r>
            <w:r w:rsidRPr="00FE114E">
              <w:rPr>
                <w:sz w:val="26"/>
                <w:szCs w:val="26"/>
              </w:rPr>
              <w:t>The user may search for specific news articles (Search).</w:t>
            </w:r>
          </w:p>
          <w:p w14:paraId="6A125930" w14:textId="528838B1" w:rsidR="00FE114E" w:rsidRPr="00FE114E" w:rsidRDefault="00FE114E" w:rsidP="00FE114E">
            <w:pPr>
              <w:spacing w:after="160" w:line="360" w:lineRule="auto"/>
              <w:rPr>
                <w:sz w:val="26"/>
                <w:szCs w:val="26"/>
              </w:rPr>
            </w:pPr>
            <w:r>
              <w:rPr>
                <w:sz w:val="26"/>
                <w:szCs w:val="26"/>
              </w:rPr>
              <w:t xml:space="preserve">- </w:t>
            </w:r>
            <w:r w:rsidRPr="00FE114E">
              <w:rPr>
                <w:sz w:val="26"/>
                <w:szCs w:val="26"/>
              </w:rPr>
              <w:t>The user may sort news by views or likes (Sort News by Views or Likes).</w:t>
            </w:r>
          </w:p>
          <w:p w14:paraId="5CF47BD9" w14:textId="77A9C636" w:rsidR="00FE114E" w:rsidRPr="00FE114E" w:rsidRDefault="00FE114E" w:rsidP="00FE114E">
            <w:pPr>
              <w:spacing w:after="160" w:line="360" w:lineRule="auto"/>
              <w:rPr>
                <w:sz w:val="26"/>
                <w:szCs w:val="26"/>
              </w:rPr>
            </w:pPr>
            <w:r>
              <w:rPr>
                <w:sz w:val="26"/>
                <w:szCs w:val="26"/>
              </w:rPr>
              <w:t xml:space="preserve">- </w:t>
            </w:r>
            <w:r w:rsidRPr="00FE114E">
              <w:rPr>
                <w:sz w:val="26"/>
                <w:szCs w:val="26"/>
              </w:rPr>
              <w:t>The user picks a specific news article to view (Pick News to See).</w:t>
            </w:r>
          </w:p>
          <w:p w14:paraId="34D6A563" w14:textId="505E8650" w:rsidR="00475A99" w:rsidRPr="00D13B9A" w:rsidRDefault="00FE114E" w:rsidP="00FE114E">
            <w:pPr>
              <w:spacing w:after="160" w:line="360" w:lineRule="auto"/>
              <w:rPr>
                <w:sz w:val="26"/>
                <w:szCs w:val="26"/>
              </w:rPr>
            </w:pPr>
            <w:r>
              <w:rPr>
                <w:sz w:val="26"/>
                <w:szCs w:val="26"/>
              </w:rPr>
              <w:t xml:space="preserve"> - </w:t>
            </w:r>
            <w:r w:rsidRPr="00FE114E">
              <w:rPr>
                <w:sz w:val="26"/>
                <w:szCs w:val="26"/>
              </w:rPr>
              <w:t>The user views the news article (Watch News).</w:t>
            </w:r>
          </w:p>
        </w:tc>
      </w:tr>
      <w:tr w:rsidR="00475A99" w14:paraId="6335FC1A" w14:textId="77777777" w:rsidTr="00B109D6">
        <w:tc>
          <w:tcPr>
            <w:tcW w:w="4531" w:type="dxa"/>
          </w:tcPr>
          <w:p w14:paraId="1BCF9B93" w14:textId="77777777" w:rsidR="00475A99" w:rsidRDefault="00475A99" w:rsidP="00B109D6">
            <w:pPr>
              <w:spacing w:after="160" w:line="360" w:lineRule="auto"/>
              <w:jc w:val="center"/>
              <w:rPr>
                <w:sz w:val="26"/>
                <w:szCs w:val="26"/>
              </w:rPr>
            </w:pPr>
            <w:r w:rsidRPr="004913CE">
              <w:rPr>
                <w:sz w:val="26"/>
                <w:szCs w:val="26"/>
              </w:rPr>
              <w:t>Alternate Flows</w:t>
            </w:r>
          </w:p>
        </w:tc>
        <w:tc>
          <w:tcPr>
            <w:tcW w:w="4531" w:type="dxa"/>
          </w:tcPr>
          <w:p w14:paraId="04811C2F" w14:textId="77777777" w:rsidR="001514B8" w:rsidRDefault="001514B8" w:rsidP="00B109D6">
            <w:pPr>
              <w:spacing w:after="160" w:line="360" w:lineRule="auto"/>
              <w:rPr>
                <w:sz w:val="26"/>
                <w:szCs w:val="26"/>
              </w:rPr>
            </w:pPr>
            <w:r>
              <w:rPr>
                <w:sz w:val="26"/>
                <w:szCs w:val="26"/>
              </w:rPr>
              <w:t xml:space="preserve">- Likes news: </w:t>
            </w:r>
            <w:r w:rsidRPr="001514B8">
              <w:rPr>
                <w:sz w:val="26"/>
                <w:szCs w:val="26"/>
              </w:rPr>
              <w:t>The user likes the news article (Like News)</w:t>
            </w:r>
            <w:r>
              <w:rPr>
                <w:sz w:val="26"/>
                <w:szCs w:val="26"/>
              </w:rPr>
              <w:t xml:space="preserve">, </w:t>
            </w:r>
            <w:r w:rsidRPr="001514B8">
              <w:rPr>
                <w:sz w:val="26"/>
                <w:szCs w:val="26"/>
              </w:rPr>
              <w:t xml:space="preserve">The system </w:t>
            </w:r>
            <w:r>
              <w:rPr>
                <w:sz w:val="26"/>
                <w:szCs w:val="26"/>
              </w:rPr>
              <w:t>saves</w:t>
            </w:r>
            <w:r w:rsidRPr="001514B8">
              <w:rPr>
                <w:sz w:val="26"/>
                <w:szCs w:val="26"/>
              </w:rPr>
              <w:t xml:space="preserve"> the like.</w:t>
            </w:r>
          </w:p>
          <w:p w14:paraId="123F46DF" w14:textId="77777777" w:rsidR="001514B8" w:rsidRDefault="001514B8" w:rsidP="00B109D6">
            <w:pPr>
              <w:spacing w:after="160" w:line="360" w:lineRule="auto"/>
              <w:rPr>
                <w:sz w:val="26"/>
                <w:szCs w:val="26"/>
              </w:rPr>
            </w:pPr>
            <w:r>
              <w:rPr>
                <w:sz w:val="26"/>
                <w:szCs w:val="26"/>
              </w:rPr>
              <w:t xml:space="preserve">- </w:t>
            </w:r>
            <w:r w:rsidRPr="001514B8">
              <w:rPr>
                <w:sz w:val="26"/>
                <w:szCs w:val="26"/>
              </w:rPr>
              <w:t>Comment on News</w:t>
            </w:r>
            <w:r>
              <w:rPr>
                <w:sz w:val="26"/>
                <w:szCs w:val="26"/>
              </w:rPr>
              <w:t xml:space="preserve">: </w:t>
            </w:r>
            <w:r w:rsidRPr="001514B8">
              <w:rPr>
                <w:sz w:val="26"/>
                <w:szCs w:val="26"/>
              </w:rPr>
              <w:t>The user comments on the news article (Comment News)</w:t>
            </w:r>
            <w:r>
              <w:rPr>
                <w:sz w:val="26"/>
                <w:szCs w:val="26"/>
              </w:rPr>
              <w:t xml:space="preserve">, </w:t>
            </w:r>
            <w:r w:rsidRPr="001514B8">
              <w:rPr>
                <w:sz w:val="26"/>
                <w:szCs w:val="26"/>
              </w:rPr>
              <w:t xml:space="preserve">The system </w:t>
            </w:r>
            <w:r>
              <w:rPr>
                <w:sz w:val="26"/>
                <w:szCs w:val="26"/>
              </w:rPr>
              <w:t>saves</w:t>
            </w:r>
            <w:r w:rsidRPr="001514B8">
              <w:rPr>
                <w:sz w:val="26"/>
                <w:szCs w:val="26"/>
              </w:rPr>
              <w:t xml:space="preserve"> the comment</w:t>
            </w:r>
            <w:r>
              <w:rPr>
                <w:sz w:val="26"/>
                <w:szCs w:val="26"/>
              </w:rPr>
              <w:t>.</w:t>
            </w:r>
          </w:p>
          <w:p w14:paraId="06902707" w14:textId="7ADE7CF5" w:rsidR="00913932" w:rsidRDefault="00913932" w:rsidP="00B109D6">
            <w:pPr>
              <w:spacing w:after="160" w:line="360" w:lineRule="auto"/>
              <w:rPr>
                <w:sz w:val="26"/>
                <w:szCs w:val="26"/>
              </w:rPr>
            </w:pPr>
            <w:r>
              <w:rPr>
                <w:sz w:val="26"/>
                <w:szCs w:val="26"/>
              </w:rPr>
              <w:t xml:space="preserve">- </w:t>
            </w:r>
            <w:r w:rsidRPr="00913932">
              <w:rPr>
                <w:sz w:val="26"/>
                <w:szCs w:val="26"/>
              </w:rPr>
              <w:t>Send Feedback</w:t>
            </w:r>
            <w:r>
              <w:rPr>
                <w:sz w:val="26"/>
                <w:szCs w:val="26"/>
              </w:rPr>
              <w:t xml:space="preserve">: </w:t>
            </w:r>
            <w:r w:rsidRPr="00913932">
              <w:rPr>
                <w:sz w:val="26"/>
                <w:szCs w:val="26"/>
              </w:rPr>
              <w:t>The user chooses to send feedback (Send Feedback)</w:t>
            </w:r>
            <w:r>
              <w:rPr>
                <w:sz w:val="26"/>
                <w:szCs w:val="26"/>
              </w:rPr>
              <w:t xml:space="preserve">, </w:t>
            </w:r>
            <w:r w:rsidRPr="00913932">
              <w:rPr>
                <w:sz w:val="26"/>
                <w:szCs w:val="26"/>
              </w:rPr>
              <w:t>The system sends the feedback to the hospital email (Send to Hospital Email)</w:t>
            </w:r>
            <w:r>
              <w:rPr>
                <w:sz w:val="26"/>
                <w:szCs w:val="26"/>
              </w:rPr>
              <w:t>.</w:t>
            </w:r>
          </w:p>
        </w:tc>
      </w:tr>
      <w:tr w:rsidR="00475A99" w14:paraId="4C57CB4D" w14:textId="77777777" w:rsidTr="00B109D6">
        <w:tc>
          <w:tcPr>
            <w:tcW w:w="4531" w:type="dxa"/>
          </w:tcPr>
          <w:p w14:paraId="29155301" w14:textId="77777777" w:rsidR="00475A99" w:rsidRDefault="00475A99" w:rsidP="00B109D6">
            <w:pPr>
              <w:spacing w:after="160" w:line="360" w:lineRule="auto"/>
              <w:jc w:val="center"/>
              <w:rPr>
                <w:sz w:val="26"/>
                <w:szCs w:val="26"/>
              </w:rPr>
            </w:pPr>
            <w:r w:rsidRPr="004913CE">
              <w:rPr>
                <w:sz w:val="26"/>
                <w:szCs w:val="26"/>
              </w:rPr>
              <w:lastRenderedPageBreak/>
              <w:t>Special Requirements</w:t>
            </w:r>
          </w:p>
        </w:tc>
        <w:tc>
          <w:tcPr>
            <w:tcW w:w="4531" w:type="dxa"/>
          </w:tcPr>
          <w:p w14:paraId="4AF74A3D" w14:textId="27D8F694" w:rsidR="00AC5D3F" w:rsidRPr="00AC5D3F" w:rsidRDefault="00AC5D3F" w:rsidP="00AC5D3F">
            <w:pPr>
              <w:spacing w:after="160" w:line="360" w:lineRule="auto"/>
              <w:rPr>
                <w:sz w:val="26"/>
                <w:szCs w:val="26"/>
              </w:rPr>
            </w:pPr>
            <w:r>
              <w:rPr>
                <w:sz w:val="26"/>
                <w:szCs w:val="26"/>
              </w:rPr>
              <w:t xml:space="preserve">- </w:t>
            </w:r>
            <w:r w:rsidRPr="00AC5D3F">
              <w:rPr>
                <w:sz w:val="26"/>
                <w:szCs w:val="26"/>
              </w:rPr>
              <w:t>The system must ensure that only logged-in users can like or comment on news articles.</w:t>
            </w:r>
          </w:p>
          <w:p w14:paraId="134800EA" w14:textId="2627734D" w:rsidR="00475A99" w:rsidRDefault="00AC5D3F" w:rsidP="00AC5D3F">
            <w:pPr>
              <w:spacing w:after="160" w:line="360" w:lineRule="auto"/>
              <w:rPr>
                <w:sz w:val="26"/>
                <w:szCs w:val="26"/>
              </w:rPr>
            </w:pPr>
            <w:r>
              <w:rPr>
                <w:sz w:val="26"/>
                <w:szCs w:val="26"/>
              </w:rPr>
              <w:t xml:space="preserve">- </w:t>
            </w:r>
            <w:r w:rsidRPr="00AC5D3F">
              <w:rPr>
                <w:sz w:val="26"/>
                <w:szCs w:val="26"/>
              </w:rPr>
              <w:t>The system should provide a responsive interface for searching and sorting news articles.</w:t>
            </w:r>
          </w:p>
        </w:tc>
      </w:tr>
    </w:tbl>
    <w:p w14:paraId="15F446EC" w14:textId="5E17F0D3" w:rsidR="00D12F22" w:rsidRPr="00D12F22" w:rsidRDefault="00D12F22" w:rsidP="00D12F22">
      <w:pPr>
        <w:spacing w:after="160" w:line="360" w:lineRule="auto"/>
        <w:jc w:val="both"/>
        <w:rPr>
          <w:sz w:val="26"/>
          <w:szCs w:val="26"/>
        </w:rPr>
      </w:pPr>
    </w:p>
    <w:p w14:paraId="11457EBA" w14:textId="77777777" w:rsidR="00D12F22" w:rsidRDefault="00D12F22" w:rsidP="00012941">
      <w:pPr>
        <w:spacing w:after="160" w:line="360" w:lineRule="auto"/>
        <w:jc w:val="both"/>
        <w:rPr>
          <w:sz w:val="26"/>
          <w:szCs w:val="26"/>
        </w:rPr>
      </w:pPr>
    </w:p>
    <w:p w14:paraId="798870E3" w14:textId="441BB433" w:rsidR="0038644A" w:rsidRDefault="00835CA6" w:rsidP="0038644A">
      <w:pPr>
        <w:keepNext/>
        <w:spacing w:after="160" w:line="360" w:lineRule="auto"/>
        <w:jc w:val="both"/>
      </w:pPr>
      <w:r>
        <w:rPr>
          <w:noProof/>
        </w:rPr>
        <w:drawing>
          <wp:inline distT="0" distB="0" distL="0" distR="0" wp14:anchorId="695F65D2" wp14:editId="27FDC6F5">
            <wp:extent cx="5760720" cy="3075305"/>
            <wp:effectExtent l="0" t="0" r="0" b="0"/>
            <wp:docPr id="302200166" name="Hình ảnh 5" descr="Ảnh có chứa biểu đồ, vòng tròn, văn bản,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00166" name="Hình ảnh 5" descr="Ảnh có chứa biểu đồ, vòng tròn, văn bản, bản phác thảo&#10;&#10;Mô tả được tạo tự độ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282EC144" w14:textId="62106E5D" w:rsidR="000963A3" w:rsidRDefault="0038644A" w:rsidP="0038644A">
      <w:pPr>
        <w:pStyle w:val="Chuthich"/>
        <w:jc w:val="center"/>
        <w:rPr>
          <w:i w:val="0"/>
          <w:iCs w:val="0"/>
          <w:color w:val="auto"/>
          <w:sz w:val="26"/>
          <w:szCs w:val="26"/>
        </w:rPr>
      </w:pPr>
      <w:bookmarkStart w:id="101" w:name="_Toc168141510"/>
      <w:r w:rsidRPr="00350CA8">
        <w:rPr>
          <w:b/>
          <w:bCs/>
          <w:i w:val="0"/>
          <w:iCs w:val="0"/>
          <w:color w:val="auto"/>
          <w:sz w:val="26"/>
          <w:szCs w:val="26"/>
        </w:rPr>
        <w:t>Figure</w:t>
      </w:r>
      <w:r w:rsidRPr="0038644A">
        <w:rPr>
          <w:i w:val="0"/>
          <w:iCs w:val="0"/>
          <w:color w:val="auto"/>
          <w:sz w:val="26"/>
          <w:szCs w:val="26"/>
        </w:rPr>
        <w:t xml:space="preserve"> 3.</w:t>
      </w:r>
      <w:r w:rsidR="00071A24">
        <w:rPr>
          <w:i w:val="0"/>
          <w:iCs w:val="0"/>
          <w:color w:val="auto"/>
          <w:sz w:val="26"/>
          <w:szCs w:val="26"/>
        </w:rPr>
        <w:t>7</w:t>
      </w:r>
      <w:r w:rsidRPr="0038644A">
        <w:rPr>
          <w:i w:val="0"/>
          <w:iCs w:val="0"/>
          <w:color w:val="auto"/>
          <w:sz w:val="26"/>
          <w:szCs w:val="26"/>
        </w:rPr>
        <w:t xml:space="preserve">: </w:t>
      </w:r>
      <w:r w:rsidR="00835CA6">
        <w:rPr>
          <w:i w:val="0"/>
          <w:iCs w:val="0"/>
          <w:color w:val="auto"/>
          <w:sz w:val="26"/>
          <w:szCs w:val="26"/>
        </w:rPr>
        <w:t>Admin dashboard</w:t>
      </w:r>
      <w:r w:rsidRPr="0038644A">
        <w:rPr>
          <w:i w:val="0"/>
          <w:iCs w:val="0"/>
          <w:color w:val="auto"/>
          <w:sz w:val="26"/>
          <w:szCs w:val="26"/>
        </w:rPr>
        <w:t xml:space="preserve"> UC for A</w:t>
      </w:r>
      <w:bookmarkEnd w:id="101"/>
      <w:r w:rsidR="00835CA6">
        <w:rPr>
          <w:i w:val="0"/>
          <w:iCs w:val="0"/>
          <w:color w:val="auto"/>
          <w:sz w:val="26"/>
          <w:szCs w:val="26"/>
        </w:rPr>
        <w:t>uthor</w:t>
      </w:r>
    </w:p>
    <w:p w14:paraId="549E6CEF" w14:textId="77777777" w:rsidR="00835CA6" w:rsidRPr="00835CA6" w:rsidRDefault="00835CA6" w:rsidP="00835CA6"/>
    <w:tbl>
      <w:tblPr>
        <w:tblStyle w:val="LiBang"/>
        <w:tblW w:w="9062" w:type="dxa"/>
        <w:tblInd w:w="-113" w:type="dxa"/>
        <w:tblLook w:val="04A0" w:firstRow="1" w:lastRow="0" w:firstColumn="1" w:lastColumn="0" w:noHBand="0" w:noVBand="1"/>
      </w:tblPr>
      <w:tblGrid>
        <w:gridCol w:w="4531"/>
        <w:gridCol w:w="4531"/>
      </w:tblGrid>
      <w:tr w:rsidR="00835CA6" w14:paraId="10777F8A" w14:textId="77777777" w:rsidTr="00B109D6">
        <w:tc>
          <w:tcPr>
            <w:tcW w:w="4531" w:type="dxa"/>
          </w:tcPr>
          <w:p w14:paraId="24FE6E65" w14:textId="77777777" w:rsidR="00835CA6" w:rsidRDefault="00835CA6" w:rsidP="00B109D6">
            <w:pPr>
              <w:spacing w:after="160" w:line="360" w:lineRule="auto"/>
              <w:jc w:val="center"/>
              <w:rPr>
                <w:sz w:val="26"/>
                <w:szCs w:val="26"/>
              </w:rPr>
            </w:pPr>
            <w:r w:rsidRPr="004913CE">
              <w:rPr>
                <w:sz w:val="26"/>
                <w:szCs w:val="26"/>
              </w:rPr>
              <w:t>Use Case Name</w:t>
            </w:r>
          </w:p>
        </w:tc>
        <w:tc>
          <w:tcPr>
            <w:tcW w:w="4531" w:type="dxa"/>
          </w:tcPr>
          <w:p w14:paraId="4FDDF11B" w14:textId="69A55493" w:rsidR="00835CA6" w:rsidRDefault="00835CA6" w:rsidP="00B109D6">
            <w:pPr>
              <w:spacing w:after="160" w:line="360" w:lineRule="auto"/>
              <w:jc w:val="center"/>
              <w:rPr>
                <w:sz w:val="26"/>
                <w:szCs w:val="26"/>
              </w:rPr>
            </w:pPr>
            <w:r w:rsidRPr="00835CA6">
              <w:rPr>
                <w:sz w:val="26"/>
                <w:szCs w:val="26"/>
              </w:rPr>
              <w:t>Admin dashboard UC for Author</w:t>
            </w:r>
          </w:p>
        </w:tc>
      </w:tr>
      <w:tr w:rsidR="00835CA6" w14:paraId="782C0BB7" w14:textId="77777777" w:rsidTr="00B109D6">
        <w:tc>
          <w:tcPr>
            <w:tcW w:w="4531" w:type="dxa"/>
          </w:tcPr>
          <w:p w14:paraId="536485BB" w14:textId="77777777" w:rsidR="00835CA6" w:rsidRDefault="00835CA6" w:rsidP="00B109D6">
            <w:pPr>
              <w:spacing w:after="160" w:line="360" w:lineRule="auto"/>
              <w:jc w:val="center"/>
              <w:rPr>
                <w:sz w:val="26"/>
                <w:szCs w:val="26"/>
              </w:rPr>
            </w:pPr>
            <w:r w:rsidRPr="004913CE">
              <w:rPr>
                <w:sz w:val="26"/>
                <w:szCs w:val="26"/>
              </w:rPr>
              <w:t>Use Case Description</w:t>
            </w:r>
          </w:p>
        </w:tc>
        <w:tc>
          <w:tcPr>
            <w:tcW w:w="4531" w:type="dxa"/>
          </w:tcPr>
          <w:p w14:paraId="526B4467" w14:textId="59827872" w:rsidR="00835CA6" w:rsidRDefault="00835CA6" w:rsidP="00B109D6">
            <w:pPr>
              <w:spacing w:after="160" w:line="360" w:lineRule="auto"/>
              <w:rPr>
                <w:sz w:val="26"/>
                <w:szCs w:val="26"/>
              </w:rPr>
            </w:pPr>
            <w:r w:rsidRPr="00835CA6">
              <w:rPr>
                <w:sz w:val="26"/>
                <w:szCs w:val="26"/>
              </w:rPr>
              <w:t xml:space="preserve">This use case describes the process by which an author selects a news topic from the available options. This is a </w:t>
            </w:r>
            <w:r>
              <w:rPr>
                <w:sz w:val="26"/>
                <w:szCs w:val="26"/>
              </w:rPr>
              <w:t>first</w:t>
            </w:r>
            <w:r w:rsidRPr="00835CA6">
              <w:rPr>
                <w:sz w:val="26"/>
                <w:szCs w:val="26"/>
              </w:rPr>
              <w:t xml:space="preserve"> step before the author can proceed to the Admin Dashboard to manage posts or watch news content.</w:t>
            </w:r>
          </w:p>
        </w:tc>
      </w:tr>
      <w:tr w:rsidR="00835CA6" w14:paraId="5ED614E4" w14:textId="77777777" w:rsidTr="00B109D6">
        <w:tc>
          <w:tcPr>
            <w:tcW w:w="4531" w:type="dxa"/>
          </w:tcPr>
          <w:p w14:paraId="4CCA65B0" w14:textId="77777777" w:rsidR="00835CA6" w:rsidRDefault="00835CA6" w:rsidP="00B109D6">
            <w:pPr>
              <w:spacing w:after="160" w:line="360" w:lineRule="auto"/>
              <w:jc w:val="center"/>
              <w:rPr>
                <w:sz w:val="26"/>
                <w:szCs w:val="26"/>
              </w:rPr>
            </w:pPr>
            <w:r w:rsidRPr="004913CE">
              <w:rPr>
                <w:sz w:val="26"/>
                <w:szCs w:val="26"/>
              </w:rPr>
              <w:t>Actor</w:t>
            </w:r>
            <w:r>
              <w:rPr>
                <w:sz w:val="26"/>
                <w:szCs w:val="26"/>
              </w:rPr>
              <w:t>s</w:t>
            </w:r>
          </w:p>
        </w:tc>
        <w:tc>
          <w:tcPr>
            <w:tcW w:w="4531" w:type="dxa"/>
          </w:tcPr>
          <w:p w14:paraId="0BABF4AC" w14:textId="55C9415A" w:rsidR="00835CA6" w:rsidRDefault="00835CA6" w:rsidP="00B109D6">
            <w:pPr>
              <w:spacing w:after="160" w:line="360" w:lineRule="auto"/>
              <w:rPr>
                <w:sz w:val="26"/>
                <w:szCs w:val="26"/>
              </w:rPr>
            </w:pPr>
            <w:r>
              <w:rPr>
                <w:sz w:val="26"/>
                <w:szCs w:val="26"/>
              </w:rPr>
              <w:t>Author</w:t>
            </w:r>
          </w:p>
        </w:tc>
      </w:tr>
      <w:tr w:rsidR="00835CA6" w14:paraId="5AEAF2E2" w14:textId="77777777" w:rsidTr="00B109D6">
        <w:tc>
          <w:tcPr>
            <w:tcW w:w="4531" w:type="dxa"/>
          </w:tcPr>
          <w:p w14:paraId="55EC67B0" w14:textId="77777777" w:rsidR="00835CA6" w:rsidRDefault="00835CA6" w:rsidP="00B109D6">
            <w:pPr>
              <w:spacing w:after="160" w:line="360" w:lineRule="auto"/>
              <w:jc w:val="center"/>
              <w:rPr>
                <w:sz w:val="26"/>
                <w:szCs w:val="26"/>
              </w:rPr>
            </w:pPr>
            <w:r w:rsidRPr="004913CE">
              <w:rPr>
                <w:sz w:val="26"/>
                <w:szCs w:val="26"/>
              </w:rPr>
              <w:lastRenderedPageBreak/>
              <w:t>Preconditions</w:t>
            </w:r>
          </w:p>
        </w:tc>
        <w:tc>
          <w:tcPr>
            <w:tcW w:w="4531" w:type="dxa"/>
          </w:tcPr>
          <w:p w14:paraId="227418DF" w14:textId="4A5B4E72" w:rsidR="00835CA6" w:rsidRDefault="003740A5" w:rsidP="00B109D6">
            <w:pPr>
              <w:spacing w:after="160" w:line="360" w:lineRule="auto"/>
              <w:rPr>
                <w:sz w:val="26"/>
                <w:szCs w:val="26"/>
              </w:rPr>
            </w:pPr>
            <w:r w:rsidRPr="003740A5">
              <w:rPr>
                <w:sz w:val="26"/>
                <w:szCs w:val="26"/>
              </w:rPr>
              <w:t>The author must be logged into the system.</w:t>
            </w:r>
          </w:p>
        </w:tc>
      </w:tr>
      <w:tr w:rsidR="00835CA6" w14:paraId="3715D891" w14:textId="77777777" w:rsidTr="00B109D6">
        <w:tc>
          <w:tcPr>
            <w:tcW w:w="4531" w:type="dxa"/>
          </w:tcPr>
          <w:p w14:paraId="0274BA12" w14:textId="77777777" w:rsidR="00835CA6" w:rsidRDefault="00835CA6" w:rsidP="00B109D6">
            <w:pPr>
              <w:spacing w:after="160" w:line="360" w:lineRule="auto"/>
              <w:jc w:val="center"/>
              <w:rPr>
                <w:sz w:val="26"/>
                <w:szCs w:val="26"/>
              </w:rPr>
            </w:pPr>
            <w:r w:rsidRPr="004913CE">
              <w:rPr>
                <w:sz w:val="26"/>
                <w:szCs w:val="26"/>
              </w:rPr>
              <w:t>Postconditions</w:t>
            </w:r>
          </w:p>
        </w:tc>
        <w:tc>
          <w:tcPr>
            <w:tcW w:w="4531" w:type="dxa"/>
          </w:tcPr>
          <w:p w14:paraId="6C98A599" w14:textId="0D65AB9C" w:rsidR="00835CA6" w:rsidRPr="00D13B9A" w:rsidRDefault="003740A5" w:rsidP="00B109D6">
            <w:pPr>
              <w:spacing w:after="160" w:line="360" w:lineRule="auto"/>
              <w:rPr>
                <w:sz w:val="26"/>
                <w:szCs w:val="26"/>
              </w:rPr>
            </w:pPr>
            <w:r>
              <w:rPr>
                <w:sz w:val="26"/>
                <w:szCs w:val="26"/>
              </w:rPr>
              <w:t>Author can go to admin dashboard after login successful.</w:t>
            </w:r>
          </w:p>
        </w:tc>
      </w:tr>
      <w:tr w:rsidR="00835CA6" w14:paraId="5DE66A46" w14:textId="77777777" w:rsidTr="00B109D6">
        <w:tc>
          <w:tcPr>
            <w:tcW w:w="4531" w:type="dxa"/>
          </w:tcPr>
          <w:p w14:paraId="5C22016D" w14:textId="77777777" w:rsidR="00835CA6" w:rsidRDefault="00835CA6" w:rsidP="00B109D6">
            <w:pPr>
              <w:spacing w:after="160" w:line="360" w:lineRule="auto"/>
              <w:jc w:val="center"/>
              <w:rPr>
                <w:sz w:val="26"/>
                <w:szCs w:val="26"/>
              </w:rPr>
            </w:pPr>
            <w:r w:rsidRPr="004913CE">
              <w:rPr>
                <w:sz w:val="26"/>
                <w:szCs w:val="26"/>
              </w:rPr>
              <w:t>Main Flow</w:t>
            </w:r>
          </w:p>
        </w:tc>
        <w:tc>
          <w:tcPr>
            <w:tcW w:w="4531" w:type="dxa"/>
          </w:tcPr>
          <w:p w14:paraId="3BAA672C" w14:textId="1CAB35F5" w:rsidR="003740A5" w:rsidRPr="003740A5" w:rsidRDefault="003740A5" w:rsidP="003740A5">
            <w:pPr>
              <w:spacing w:after="160" w:line="360" w:lineRule="auto"/>
              <w:rPr>
                <w:sz w:val="26"/>
                <w:szCs w:val="26"/>
              </w:rPr>
            </w:pPr>
            <w:r>
              <w:rPr>
                <w:sz w:val="26"/>
                <w:szCs w:val="26"/>
              </w:rPr>
              <w:t xml:space="preserve">- The </w:t>
            </w:r>
            <w:r w:rsidRPr="003740A5">
              <w:rPr>
                <w:sz w:val="26"/>
                <w:szCs w:val="26"/>
              </w:rPr>
              <w:t>Author logs into the system (this includes the "Login" use case).</w:t>
            </w:r>
          </w:p>
          <w:p w14:paraId="1344CC0B" w14:textId="7F72D1F9" w:rsidR="003740A5" w:rsidRPr="003740A5" w:rsidRDefault="003740A5" w:rsidP="003740A5">
            <w:pPr>
              <w:spacing w:after="160" w:line="360" w:lineRule="auto"/>
              <w:rPr>
                <w:sz w:val="26"/>
                <w:szCs w:val="26"/>
              </w:rPr>
            </w:pPr>
            <w:r>
              <w:rPr>
                <w:sz w:val="26"/>
                <w:szCs w:val="26"/>
              </w:rPr>
              <w:t xml:space="preserve">- The </w:t>
            </w:r>
            <w:r w:rsidRPr="003740A5">
              <w:rPr>
                <w:sz w:val="26"/>
                <w:szCs w:val="26"/>
              </w:rPr>
              <w:t>Author navigates to the "Pick News Topic" section.</w:t>
            </w:r>
          </w:p>
          <w:p w14:paraId="5154794B" w14:textId="441B9940" w:rsidR="003740A5" w:rsidRPr="003740A5" w:rsidRDefault="003740A5" w:rsidP="003740A5">
            <w:pPr>
              <w:spacing w:after="160" w:line="360" w:lineRule="auto"/>
              <w:rPr>
                <w:sz w:val="26"/>
                <w:szCs w:val="26"/>
              </w:rPr>
            </w:pPr>
            <w:r>
              <w:rPr>
                <w:sz w:val="26"/>
                <w:szCs w:val="26"/>
              </w:rPr>
              <w:t xml:space="preserve">- The </w:t>
            </w:r>
            <w:r w:rsidRPr="003740A5">
              <w:rPr>
                <w:sz w:val="26"/>
                <w:szCs w:val="26"/>
              </w:rPr>
              <w:t>Author selects a desired news topic from the list of available topics.</w:t>
            </w:r>
          </w:p>
          <w:p w14:paraId="30BE0E09" w14:textId="492A202E" w:rsidR="003740A5" w:rsidRPr="003740A5" w:rsidRDefault="003740A5" w:rsidP="003740A5">
            <w:pPr>
              <w:spacing w:after="160" w:line="360" w:lineRule="auto"/>
              <w:rPr>
                <w:sz w:val="26"/>
                <w:szCs w:val="26"/>
              </w:rPr>
            </w:pPr>
            <w:r>
              <w:rPr>
                <w:sz w:val="26"/>
                <w:szCs w:val="26"/>
              </w:rPr>
              <w:t xml:space="preserve">- </w:t>
            </w:r>
            <w:r w:rsidRPr="003740A5">
              <w:rPr>
                <w:sz w:val="26"/>
                <w:szCs w:val="26"/>
              </w:rPr>
              <w:t>The system records the selected news topic.</w:t>
            </w:r>
          </w:p>
          <w:p w14:paraId="54ABCD0E" w14:textId="4C268E08" w:rsidR="00835CA6" w:rsidRPr="00D13B9A" w:rsidRDefault="003740A5" w:rsidP="003740A5">
            <w:pPr>
              <w:spacing w:after="160" w:line="360" w:lineRule="auto"/>
              <w:rPr>
                <w:sz w:val="26"/>
                <w:szCs w:val="26"/>
              </w:rPr>
            </w:pPr>
            <w:r>
              <w:rPr>
                <w:sz w:val="26"/>
                <w:szCs w:val="26"/>
              </w:rPr>
              <w:t xml:space="preserve">- </w:t>
            </w:r>
            <w:r w:rsidRPr="003740A5">
              <w:rPr>
                <w:sz w:val="26"/>
                <w:szCs w:val="26"/>
              </w:rPr>
              <w:t>The system redirects the author to the Admin Dashboard.</w:t>
            </w:r>
          </w:p>
        </w:tc>
      </w:tr>
      <w:tr w:rsidR="00835CA6" w14:paraId="40829584" w14:textId="77777777" w:rsidTr="00B109D6">
        <w:tc>
          <w:tcPr>
            <w:tcW w:w="4531" w:type="dxa"/>
          </w:tcPr>
          <w:p w14:paraId="6B87F79D" w14:textId="77777777" w:rsidR="00835CA6" w:rsidRDefault="00835CA6" w:rsidP="00B109D6">
            <w:pPr>
              <w:spacing w:after="160" w:line="360" w:lineRule="auto"/>
              <w:jc w:val="center"/>
              <w:rPr>
                <w:sz w:val="26"/>
                <w:szCs w:val="26"/>
              </w:rPr>
            </w:pPr>
            <w:r w:rsidRPr="004913CE">
              <w:rPr>
                <w:sz w:val="26"/>
                <w:szCs w:val="26"/>
              </w:rPr>
              <w:t>Alternate Flows</w:t>
            </w:r>
          </w:p>
        </w:tc>
        <w:tc>
          <w:tcPr>
            <w:tcW w:w="4531" w:type="dxa"/>
          </w:tcPr>
          <w:p w14:paraId="192F23F1" w14:textId="3DB4828D" w:rsidR="00835CA6" w:rsidRDefault="00835CA6" w:rsidP="00B109D6">
            <w:pPr>
              <w:spacing w:after="160" w:line="360" w:lineRule="auto"/>
              <w:rPr>
                <w:sz w:val="26"/>
                <w:szCs w:val="26"/>
              </w:rPr>
            </w:pPr>
            <w:r>
              <w:rPr>
                <w:sz w:val="26"/>
                <w:szCs w:val="26"/>
              </w:rPr>
              <w:t xml:space="preserve">- </w:t>
            </w:r>
            <w:r w:rsidR="009E6678" w:rsidRPr="009E6678">
              <w:rPr>
                <w:sz w:val="26"/>
                <w:szCs w:val="26"/>
              </w:rPr>
              <w:t>If the author is not logged in</w:t>
            </w:r>
            <w:r>
              <w:rPr>
                <w:sz w:val="26"/>
                <w:szCs w:val="26"/>
              </w:rPr>
              <w:t xml:space="preserve">: </w:t>
            </w:r>
            <w:r w:rsidR="006F3292" w:rsidRPr="006F3292">
              <w:rPr>
                <w:sz w:val="26"/>
                <w:szCs w:val="26"/>
              </w:rPr>
              <w:t xml:space="preserve">The system </w:t>
            </w:r>
            <w:r w:rsidR="006F3292">
              <w:rPr>
                <w:sz w:val="26"/>
                <w:szCs w:val="26"/>
              </w:rPr>
              <w:t xml:space="preserve">does not show the button to go to admin dashboard, </w:t>
            </w:r>
            <w:r w:rsidR="00F26D93">
              <w:rPr>
                <w:sz w:val="26"/>
                <w:szCs w:val="26"/>
              </w:rPr>
              <w:t>u</w:t>
            </w:r>
            <w:r w:rsidR="006F3292" w:rsidRPr="006F3292">
              <w:rPr>
                <w:sz w:val="26"/>
                <w:szCs w:val="26"/>
              </w:rPr>
              <w:t>pon successful login, the author is redirected to the "Pick News Topic" section.</w:t>
            </w:r>
          </w:p>
        </w:tc>
      </w:tr>
      <w:tr w:rsidR="00835CA6" w14:paraId="251A7BB4" w14:textId="77777777" w:rsidTr="00B109D6">
        <w:tc>
          <w:tcPr>
            <w:tcW w:w="4531" w:type="dxa"/>
          </w:tcPr>
          <w:p w14:paraId="6CAEAEEF" w14:textId="77777777" w:rsidR="00835CA6" w:rsidRDefault="00835CA6" w:rsidP="00B109D6">
            <w:pPr>
              <w:spacing w:after="160" w:line="360" w:lineRule="auto"/>
              <w:jc w:val="center"/>
              <w:rPr>
                <w:sz w:val="26"/>
                <w:szCs w:val="26"/>
              </w:rPr>
            </w:pPr>
            <w:r w:rsidRPr="004913CE">
              <w:rPr>
                <w:sz w:val="26"/>
                <w:szCs w:val="26"/>
              </w:rPr>
              <w:t>Special Requirements</w:t>
            </w:r>
          </w:p>
        </w:tc>
        <w:tc>
          <w:tcPr>
            <w:tcW w:w="4531" w:type="dxa"/>
          </w:tcPr>
          <w:p w14:paraId="7B19942C" w14:textId="77777777" w:rsidR="00835CA6" w:rsidRDefault="00835CA6" w:rsidP="00B109D6">
            <w:pPr>
              <w:spacing w:after="160" w:line="360" w:lineRule="auto"/>
              <w:rPr>
                <w:sz w:val="26"/>
                <w:szCs w:val="26"/>
              </w:rPr>
            </w:pPr>
            <w:r>
              <w:rPr>
                <w:sz w:val="26"/>
                <w:szCs w:val="26"/>
              </w:rPr>
              <w:t xml:space="preserve">- </w:t>
            </w:r>
            <w:r w:rsidR="00DD1396" w:rsidRPr="00DD1396">
              <w:rPr>
                <w:sz w:val="26"/>
                <w:szCs w:val="26"/>
              </w:rPr>
              <w:t>The system should provide a user-friendly interface for selecting news topics.</w:t>
            </w:r>
          </w:p>
          <w:p w14:paraId="566CC04F" w14:textId="1671D3CF" w:rsidR="000942F3" w:rsidRDefault="000942F3" w:rsidP="00B109D6">
            <w:pPr>
              <w:spacing w:after="160" w:line="360" w:lineRule="auto"/>
              <w:rPr>
                <w:sz w:val="26"/>
                <w:szCs w:val="26"/>
              </w:rPr>
            </w:pPr>
            <w:r>
              <w:rPr>
                <w:sz w:val="26"/>
                <w:szCs w:val="26"/>
              </w:rPr>
              <w:t>- The Author can go to admin-dashboard easily.</w:t>
            </w:r>
          </w:p>
        </w:tc>
      </w:tr>
    </w:tbl>
    <w:p w14:paraId="33D01BE4" w14:textId="77777777" w:rsidR="00D12F22" w:rsidRDefault="00D12F22" w:rsidP="00012941">
      <w:pPr>
        <w:spacing w:after="160" w:line="360" w:lineRule="auto"/>
        <w:jc w:val="both"/>
        <w:rPr>
          <w:sz w:val="26"/>
          <w:szCs w:val="26"/>
        </w:rPr>
      </w:pPr>
    </w:p>
    <w:p w14:paraId="18C4F6AF" w14:textId="53A5D26C" w:rsidR="0080483D" w:rsidRDefault="0053396D" w:rsidP="0080483D">
      <w:pPr>
        <w:keepNext/>
        <w:spacing w:after="160" w:line="360" w:lineRule="auto"/>
        <w:jc w:val="both"/>
      </w:pPr>
      <w:r>
        <w:rPr>
          <w:noProof/>
        </w:rPr>
        <w:lastRenderedPageBreak/>
        <w:drawing>
          <wp:inline distT="0" distB="0" distL="0" distR="0" wp14:anchorId="40AF6938" wp14:editId="0185F71B">
            <wp:extent cx="5760720" cy="2705735"/>
            <wp:effectExtent l="0" t="0" r="0" b="0"/>
            <wp:docPr id="512242522" name="Hình ảnh 7" descr="Ảnh có chứa văn bản,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2522" name="Hình ảnh 7" descr="Ảnh có chứa văn bản, biểu đồ, vòng tròn&#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705735"/>
                    </a:xfrm>
                    <a:prstGeom prst="rect">
                      <a:avLst/>
                    </a:prstGeom>
                    <a:noFill/>
                    <a:ln>
                      <a:noFill/>
                    </a:ln>
                  </pic:spPr>
                </pic:pic>
              </a:graphicData>
            </a:graphic>
          </wp:inline>
        </w:drawing>
      </w:r>
    </w:p>
    <w:p w14:paraId="37E2D67F" w14:textId="407B7AB6" w:rsidR="000963A3" w:rsidRDefault="0080483D" w:rsidP="0080483D">
      <w:pPr>
        <w:pStyle w:val="Chuthich"/>
        <w:jc w:val="center"/>
        <w:rPr>
          <w:i w:val="0"/>
          <w:iCs w:val="0"/>
          <w:color w:val="auto"/>
          <w:sz w:val="26"/>
          <w:szCs w:val="26"/>
        </w:rPr>
      </w:pPr>
      <w:bookmarkStart w:id="102" w:name="_Toc168141511"/>
      <w:r w:rsidRPr="0080483D">
        <w:rPr>
          <w:b/>
          <w:bCs/>
          <w:i w:val="0"/>
          <w:iCs w:val="0"/>
          <w:color w:val="auto"/>
          <w:sz w:val="26"/>
          <w:szCs w:val="26"/>
        </w:rPr>
        <w:t>Figure</w:t>
      </w:r>
      <w:r w:rsidRPr="0080483D">
        <w:rPr>
          <w:i w:val="0"/>
          <w:iCs w:val="0"/>
          <w:color w:val="auto"/>
          <w:sz w:val="26"/>
          <w:szCs w:val="26"/>
        </w:rPr>
        <w:t xml:space="preserve"> 3.</w:t>
      </w:r>
      <w:r w:rsidR="00A465F1">
        <w:rPr>
          <w:i w:val="0"/>
          <w:iCs w:val="0"/>
          <w:color w:val="auto"/>
          <w:sz w:val="26"/>
          <w:szCs w:val="26"/>
        </w:rPr>
        <w:t>8</w:t>
      </w:r>
      <w:r w:rsidRPr="0080483D">
        <w:rPr>
          <w:i w:val="0"/>
          <w:iCs w:val="0"/>
          <w:color w:val="auto"/>
          <w:sz w:val="26"/>
          <w:szCs w:val="26"/>
        </w:rPr>
        <w:t xml:space="preserve">: </w:t>
      </w:r>
      <w:r w:rsidR="007F195B">
        <w:rPr>
          <w:i w:val="0"/>
          <w:iCs w:val="0"/>
          <w:color w:val="auto"/>
          <w:sz w:val="26"/>
          <w:szCs w:val="26"/>
        </w:rPr>
        <w:t>Posts Management</w:t>
      </w:r>
      <w:r w:rsidRPr="0080483D">
        <w:rPr>
          <w:i w:val="0"/>
          <w:iCs w:val="0"/>
          <w:color w:val="auto"/>
          <w:sz w:val="26"/>
          <w:szCs w:val="26"/>
        </w:rPr>
        <w:t xml:space="preserve"> UC for A</w:t>
      </w:r>
      <w:bookmarkEnd w:id="102"/>
      <w:r w:rsidR="007F195B">
        <w:rPr>
          <w:i w:val="0"/>
          <w:iCs w:val="0"/>
          <w:color w:val="auto"/>
          <w:sz w:val="26"/>
          <w:szCs w:val="26"/>
        </w:rPr>
        <w:t>uthor</w:t>
      </w:r>
    </w:p>
    <w:p w14:paraId="767FC47F" w14:textId="77777777" w:rsidR="004D1CD8" w:rsidRDefault="004D1CD8" w:rsidP="004D1CD8"/>
    <w:p w14:paraId="4E00893C" w14:textId="77777777" w:rsidR="004D1CD8" w:rsidRPr="004D1CD8" w:rsidRDefault="004D1CD8" w:rsidP="004D1CD8"/>
    <w:tbl>
      <w:tblPr>
        <w:tblStyle w:val="LiBang"/>
        <w:tblW w:w="9062" w:type="dxa"/>
        <w:tblInd w:w="-113" w:type="dxa"/>
        <w:tblLook w:val="04A0" w:firstRow="1" w:lastRow="0" w:firstColumn="1" w:lastColumn="0" w:noHBand="0" w:noVBand="1"/>
      </w:tblPr>
      <w:tblGrid>
        <w:gridCol w:w="4531"/>
        <w:gridCol w:w="4531"/>
      </w:tblGrid>
      <w:tr w:rsidR="00B054AA" w14:paraId="0E79BF25" w14:textId="77777777" w:rsidTr="00B109D6">
        <w:tc>
          <w:tcPr>
            <w:tcW w:w="4531" w:type="dxa"/>
          </w:tcPr>
          <w:p w14:paraId="108B2A1E" w14:textId="77777777" w:rsidR="00B054AA" w:rsidRDefault="00B054AA" w:rsidP="00B109D6">
            <w:pPr>
              <w:spacing w:after="160" w:line="360" w:lineRule="auto"/>
              <w:jc w:val="center"/>
              <w:rPr>
                <w:sz w:val="26"/>
                <w:szCs w:val="26"/>
              </w:rPr>
            </w:pPr>
            <w:r w:rsidRPr="004913CE">
              <w:rPr>
                <w:sz w:val="26"/>
                <w:szCs w:val="26"/>
              </w:rPr>
              <w:t>Use Case Name</w:t>
            </w:r>
          </w:p>
        </w:tc>
        <w:tc>
          <w:tcPr>
            <w:tcW w:w="4531" w:type="dxa"/>
          </w:tcPr>
          <w:p w14:paraId="45DB708E" w14:textId="3EC8700B" w:rsidR="00B054AA" w:rsidRDefault="004D1CD8" w:rsidP="00B109D6">
            <w:pPr>
              <w:spacing w:after="160" w:line="360" w:lineRule="auto"/>
              <w:jc w:val="center"/>
              <w:rPr>
                <w:sz w:val="26"/>
                <w:szCs w:val="26"/>
              </w:rPr>
            </w:pPr>
            <w:r w:rsidRPr="004D1CD8">
              <w:rPr>
                <w:sz w:val="26"/>
                <w:szCs w:val="26"/>
              </w:rPr>
              <w:t>Posts Management UC for Author</w:t>
            </w:r>
          </w:p>
        </w:tc>
      </w:tr>
      <w:tr w:rsidR="00B054AA" w14:paraId="5E460954" w14:textId="77777777" w:rsidTr="00B109D6">
        <w:tc>
          <w:tcPr>
            <w:tcW w:w="4531" w:type="dxa"/>
          </w:tcPr>
          <w:p w14:paraId="6FA6B3D3" w14:textId="77777777" w:rsidR="00B054AA" w:rsidRDefault="00B054AA" w:rsidP="00B109D6">
            <w:pPr>
              <w:spacing w:after="160" w:line="360" w:lineRule="auto"/>
              <w:jc w:val="center"/>
              <w:rPr>
                <w:sz w:val="26"/>
                <w:szCs w:val="26"/>
              </w:rPr>
            </w:pPr>
            <w:r w:rsidRPr="004913CE">
              <w:rPr>
                <w:sz w:val="26"/>
                <w:szCs w:val="26"/>
              </w:rPr>
              <w:t>Use Case Description</w:t>
            </w:r>
          </w:p>
        </w:tc>
        <w:tc>
          <w:tcPr>
            <w:tcW w:w="4531" w:type="dxa"/>
          </w:tcPr>
          <w:p w14:paraId="694D8722" w14:textId="4A4A28AF" w:rsidR="00B054AA" w:rsidRDefault="00052872" w:rsidP="00B109D6">
            <w:pPr>
              <w:spacing w:after="160" w:line="360" w:lineRule="auto"/>
              <w:rPr>
                <w:sz w:val="26"/>
                <w:szCs w:val="26"/>
              </w:rPr>
            </w:pPr>
            <w:r w:rsidRPr="00052872">
              <w:rPr>
                <w:sz w:val="26"/>
                <w:szCs w:val="26"/>
              </w:rPr>
              <w:t xml:space="preserve">This use case describes the process by which an author manages posts, including adding new posts, editing existing posts, and </w:t>
            </w:r>
            <w:r>
              <w:rPr>
                <w:sz w:val="26"/>
                <w:szCs w:val="26"/>
              </w:rPr>
              <w:t>see their own</w:t>
            </w:r>
            <w:r w:rsidRPr="00052872">
              <w:rPr>
                <w:sz w:val="26"/>
                <w:szCs w:val="26"/>
              </w:rPr>
              <w:t xml:space="preserve"> posts. The posts must be approved by an admin before they are published on the website.</w:t>
            </w:r>
          </w:p>
        </w:tc>
      </w:tr>
      <w:tr w:rsidR="00B054AA" w14:paraId="6D073667" w14:textId="77777777" w:rsidTr="00B109D6">
        <w:tc>
          <w:tcPr>
            <w:tcW w:w="4531" w:type="dxa"/>
          </w:tcPr>
          <w:p w14:paraId="3FE0BD86" w14:textId="77777777" w:rsidR="00B054AA" w:rsidRDefault="00B054AA" w:rsidP="00B109D6">
            <w:pPr>
              <w:spacing w:after="160" w:line="360" w:lineRule="auto"/>
              <w:jc w:val="center"/>
              <w:rPr>
                <w:sz w:val="26"/>
                <w:szCs w:val="26"/>
              </w:rPr>
            </w:pPr>
            <w:r w:rsidRPr="004913CE">
              <w:rPr>
                <w:sz w:val="26"/>
                <w:szCs w:val="26"/>
              </w:rPr>
              <w:t>Actor</w:t>
            </w:r>
            <w:r>
              <w:rPr>
                <w:sz w:val="26"/>
                <w:szCs w:val="26"/>
              </w:rPr>
              <w:t>s</w:t>
            </w:r>
          </w:p>
        </w:tc>
        <w:tc>
          <w:tcPr>
            <w:tcW w:w="4531" w:type="dxa"/>
          </w:tcPr>
          <w:p w14:paraId="2BD387A3" w14:textId="77777777" w:rsidR="00B054AA" w:rsidRDefault="00B054AA" w:rsidP="00B109D6">
            <w:pPr>
              <w:spacing w:after="160" w:line="360" w:lineRule="auto"/>
              <w:rPr>
                <w:sz w:val="26"/>
                <w:szCs w:val="26"/>
              </w:rPr>
            </w:pPr>
            <w:r>
              <w:rPr>
                <w:sz w:val="26"/>
                <w:szCs w:val="26"/>
              </w:rPr>
              <w:t>Author</w:t>
            </w:r>
          </w:p>
        </w:tc>
      </w:tr>
      <w:tr w:rsidR="00B054AA" w14:paraId="37FA0AED" w14:textId="77777777" w:rsidTr="00B109D6">
        <w:tc>
          <w:tcPr>
            <w:tcW w:w="4531" w:type="dxa"/>
          </w:tcPr>
          <w:p w14:paraId="48BF047B" w14:textId="77777777" w:rsidR="00B054AA" w:rsidRDefault="00B054AA" w:rsidP="00B109D6">
            <w:pPr>
              <w:spacing w:after="160" w:line="360" w:lineRule="auto"/>
              <w:jc w:val="center"/>
              <w:rPr>
                <w:sz w:val="26"/>
                <w:szCs w:val="26"/>
              </w:rPr>
            </w:pPr>
            <w:r w:rsidRPr="004913CE">
              <w:rPr>
                <w:sz w:val="26"/>
                <w:szCs w:val="26"/>
              </w:rPr>
              <w:t>Preconditions</w:t>
            </w:r>
          </w:p>
        </w:tc>
        <w:tc>
          <w:tcPr>
            <w:tcW w:w="4531" w:type="dxa"/>
          </w:tcPr>
          <w:p w14:paraId="631BAE49" w14:textId="77777777" w:rsidR="00B054AA" w:rsidRDefault="00B054AA" w:rsidP="00B109D6">
            <w:pPr>
              <w:spacing w:after="160" w:line="360" w:lineRule="auto"/>
              <w:rPr>
                <w:sz w:val="26"/>
                <w:szCs w:val="26"/>
              </w:rPr>
            </w:pPr>
            <w:r w:rsidRPr="003740A5">
              <w:rPr>
                <w:sz w:val="26"/>
                <w:szCs w:val="26"/>
              </w:rPr>
              <w:t>The author must be logged into the system.</w:t>
            </w:r>
          </w:p>
        </w:tc>
      </w:tr>
      <w:tr w:rsidR="00B054AA" w14:paraId="2B3349FD" w14:textId="77777777" w:rsidTr="00B109D6">
        <w:tc>
          <w:tcPr>
            <w:tcW w:w="4531" w:type="dxa"/>
          </w:tcPr>
          <w:p w14:paraId="0E81E8DD" w14:textId="77777777" w:rsidR="00B054AA" w:rsidRDefault="00B054AA" w:rsidP="00B109D6">
            <w:pPr>
              <w:spacing w:after="160" w:line="360" w:lineRule="auto"/>
              <w:jc w:val="center"/>
              <w:rPr>
                <w:sz w:val="26"/>
                <w:szCs w:val="26"/>
              </w:rPr>
            </w:pPr>
            <w:r w:rsidRPr="004913CE">
              <w:rPr>
                <w:sz w:val="26"/>
                <w:szCs w:val="26"/>
              </w:rPr>
              <w:t>Postconditions</w:t>
            </w:r>
          </w:p>
        </w:tc>
        <w:tc>
          <w:tcPr>
            <w:tcW w:w="4531" w:type="dxa"/>
          </w:tcPr>
          <w:p w14:paraId="1BF957D7" w14:textId="204FDD1D" w:rsidR="00052872" w:rsidRPr="00052872" w:rsidRDefault="00052872" w:rsidP="00052872">
            <w:pPr>
              <w:spacing w:after="160" w:line="360" w:lineRule="auto"/>
              <w:rPr>
                <w:sz w:val="26"/>
                <w:szCs w:val="26"/>
              </w:rPr>
            </w:pPr>
            <w:r>
              <w:rPr>
                <w:sz w:val="26"/>
                <w:szCs w:val="26"/>
              </w:rPr>
              <w:t xml:space="preserve">- </w:t>
            </w:r>
            <w:r w:rsidRPr="00052872">
              <w:rPr>
                <w:sz w:val="26"/>
                <w:szCs w:val="26"/>
              </w:rPr>
              <w:t xml:space="preserve">Posts are added, edited, or </w:t>
            </w:r>
            <w:r w:rsidR="00F756BA">
              <w:rPr>
                <w:sz w:val="26"/>
                <w:szCs w:val="26"/>
              </w:rPr>
              <w:t>see own posts</w:t>
            </w:r>
            <w:r w:rsidRPr="00052872">
              <w:rPr>
                <w:sz w:val="26"/>
                <w:szCs w:val="26"/>
              </w:rPr>
              <w:t xml:space="preserve"> as specified by the author.</w:t>
            </w:r>
          </w:p>
          <w:p w14:paraId="28CF13B2" w14:textId="71D23418" w:rsidR="00B054AA" w:rsidRPr="00D13B9A" w:rsidRDefault="00052872" w:rsidP="00052872">
            <w:pPr>
              <w:spacing w:after="160" w:line="360" w:lineRule="auto"/>
              <w:rPr>
                <w:sz w:val="26"/>
                <w:szCs w:val="26"/>
              </w:rPr>
            </w:pPr>
            <w:r>
              <w:rPr>
                <w:sz w:val="26"/>
                <w:szCs w:val="26"/>
              </w:rPr>
              <w:t xml:space="preserve">- </w:t>
            </w:r>
            <w:r w:rsidRPr="00052872">
              <w:rPr>
                <w:sz w:val="26"/>
                <w:szCs w:val="26"/>
              </w:rPr>
              <w:t>Posts are submitted for admin approval before being published on the website.</w:t>
            </w:r>
          </w:p>
        </w:tc>
      </w:tr>
      <w:tr w:rsidR="00B054AA" w14:paraId="326CCA70" w14:textId="77777777" w:rsidTr="00B109D6">
        <w:tc>
          <w:tcPr>
            <w:tcW w:w="4531" w:type="dxa"/>
          </w:tcPr>
          <w:p w14:paraId="69AA3CD5" w14:textId="77777777" w:rsidR="00B054AA" w:rsidRDefault="00B054AA" w:rsidP="00B109D6">
            <w:pPr>
              <w:spacing w:after="160" w:line="360" w:lineRule="auto"/>
              <w:jc w:val="center"/>
              <w:rPr>
                <w:sz w:val="26"/>
                <w:szCs w:val="26"/>
              </w:rPr>
            </w:pPr>
            <w:r w:rsidRPr="004913CE">
              <w:rPr>
                <w:sz w:val="26"/>
                <w:szCs w:val="26"/>
              </w:rPr>
              <w:t>Main Flow</w:t>
            </w:r>
          </w:p>
        </w:tc>
        <w:tc>
          <w:tcPr>
            <w:tcW w:w="4531" w:type="dxa"/>
          </w:tcPr>
          <w:p w14:paraId="42ECB3FC" w14:textId="4BC29CA2" w:rsidR="00B054AA" w:rsidRPr="003740A5" w:rsidRDefault="00B054AA" w:rsidP="00B109D6">
            <w:pPr>
              <w:spacing w:after="160" w:line="360" w:lineRule="auto"/>
              <w:rPr>
                <w:sz w:val="26"/>
                <w:szCs w:val="26"/>
              </w:rPr>
            </w:pPr>
            <w:r>
              <w:rPr>
                <w:sz w:val="26"/>
                <w:szCs w:val="26"/>
              </w:rPr>
              <w:t xml:space="preserve">- The </w:t>
            </w:r>
            <w:r w:rsidRPr="003740A5">
              <w:rPr>
                <w:sz w:val="26"/>
                <w:szCs w:val="26"/>
              </w:rPr>
              <w:t>Author logs into the system</w:t>
            </w:r>
            <w:r w:rsidR="00EA4991">
              <w:rPr>
                <w:sz w:val="26"/>
                <w:szCs w:val="26"/>
              </w:rPr>
              <w:t>.</w:t>
            </w:r>
          </w:p>
          <w:p w14:paraId="0DC1A703" w14:textId="0F6DACD2" w:rsidR="00B054AA" w:rsidRPr="003740A5" w:rsidRDefault="00B054AA" w:rsidP="00B109D6">
            <w:pPr>
              <w:spacing w:after="160" w:line="360" w:lineRule="auto"/>
              <w:rPr>
                <w:sz w:val="26"/>
                <w:szCs w:val="26"/>
              </w:rPr>
            </w:pPr>
            <w:r>
              <w:rPr>
                <w:sz w:val="26"/>
                <w:szCs w:val="26"/>
              </w:rPr>
              <w:t xml:space="preserve">- The </w:t>
            </w:r>
            <w:r w:rsidRPr="003740A5">
              <w:rPr>
                <w:sz w:val="26"/>
                <w:szCs w:val="26"/>
              </w:rPr>
              <w:t xml:space="preserve">Author </w:t>
            </w:r>
            <w:r w:rsidR="00EA4991">
              <w:rPr>
                <w:sz w:val="26"/>
                <w:szCs w:val="26"/>
              </w:rPr>
              <w:t>go to Admin dashboard.</w:t>
            </w:r>
          </w:p>
          <w:p w14:paraId="5930D71C" w14:textId="1D85CA7A" w:rsidR="00B054AA" w:rsidRPr="003740A5" w:rsidRDefault="00B054AA" w:rsidP="00B109D6">
            <w:pPr>
              <w:spacing w:after="160" w:line="360" w:lineRule="auto"/>
              <w:rPr>
                <w:sz w:val="26"/>
                <w:szCs w:val="26"/>
              </w:rPr>
            </w:pPr>
            <w:r>
              <w:rPr>
                <w:sz w:val="26"/>
                <w:szCs w:val="26"/>
              </w:rPr>
              <w:lastRenderedPageBreak/>
              <w:t xml:space="preserve">- </w:t>
            </w:r>
            <w:r w:rsidR="00EA4991">
              <w:rPr>
                <w:sz w:val="26"/>
                <w:szCs w:val="26"/>
              </w:rPr>
              <w:t xml:space="preserve">The </w:t>
            </w:r>
            <w:r w:rsidR="00EA4991" w:rsidRPr="00EA4991">
              <w:rPr>
                <w:sz w:val="26"/>
                <w:szCs w:val="26"/>
              </w:rPr>
              <w:t>Author can choose to</w:t>
            </w:r>
            <w:r w:rsidR="00EA4991">
              <w:rPr>
                <w:sz w:val="26"/>
                <w:szCs w:val="26"/>
              </w:rPr>
              <w:t xml:space="preserve"> add post or edit posts after going to their own posts section.</w:t>
            </w:r>
          </w:p>
          <w:p w14:paraId="41B92FC7" w14:textId="2E267806" w:rsidR="00B054AA" w:rsidRDefault="00B054AA" w:rsidP="00B109D6">
            <w:pPr>
              <w:spacing w:after="160" w:line="360" w:lineRule="auto"/>
              <w:rPr>
                <w:sz w:val="26"/>
                <w:szCs w:val="26"/>
              </w:rPr>
            </w:pPr>
            <w:r>
              <w:rPr>
                <w:sz w:val="26"/>
                <w:szCs w:val="26"/>
              </w:rPr>
              <w:t xml:space="preserve">- </w:t>
            </w:r>
            <w:r w:rsidR="00EA4991" w:rsidRPr="00EA4991">
              <w:rPr>
                <w:sz w:val="26"/>
                <w:szCs w:val="26"/>
              </w:rPr>
              <w:t>For adding a new post</w:t>
            </w:r>
            <w:r w:rsidR="00EA4991">
              <w:rPr>
                <w:sz w:val="26"/>
                <w:szCs w:val="26"/>
              </w:rPr>
              <w:t xml:space="preserve">: </w:t>
            </w:r>
          </w:p>
          <w:p w14:paraId="22338231" w14:textId="37AE403E" w:rsidR="00EA4991" w:rsidRDefault="00EA4991" w:rsidP="00B109D6">
            <w:pPr>
              <w:spacing w:after="160" w:line="360" w:lineRule="auto"/>
              <w:rPr>
                <w:sz w:val="26"/>
                <w:szCs w:val="26"/>
              </w:rPr>
            </w:pPr>
            <w:r>
              <w:rPr>
                <w:sz w:val="26"/>
                <w:szCs w:val="26"/>
              </w:rPr>
              <w:t xml:space="preserve">    1: </w:t>
            </w:r>
            <w:r w:rsidRPr="00EA4991">
              <w:rPr>
                <w:sz w:val="26"/>
                <w:szCs w:val="26"/>
              </w:rPr>
              <w:t>Author selects "Add Post."</w:t>
            </w:r>
          </w:p>
          <w:p w14:paraId="4B77B535" w14:textId="6F99CF20" w:rsidR="00EA4991" w:rsidRDefault="00EA4991" w:rsidP="00B109D6">
            <w:pPr>
              <w:spacing w:after="160" w:line="360" w:lineRule="auto"/>
              <w:rPr>
                <w:sz w:val="26"/>
                <w:szCs w:val="26"/>
              </w:rPr>
            </w:pPr>
            <w:r>
              <w:rPr>
                <w:sz w:val="26"/>
                <w:szCs w:val="26"/>
              </w:rPr>
              <w:t xml:space="preserve">    2: </w:t>
            </w:r>
            <w:r w:rsidRPr="00EA4991">
              <w:rPr>
                <w:sz w:val="26"/>
                <w:szCs w:val="26"/>
              </w:rPr>
              <w:t>Author enters the post details and submits it.</w:t>
            </w:r>
          </w:p>
          <w:p w14:paraId="0F3BD345" w14:textId="25DC222D" w:rsidR="00EA4991" w:rsidRDefault="00EA4991" w:rsidP="00B109D6">
            <w:pPr>
              <w:spacing w:after="160" w:line="360" w:lineRule="auto"/>
              <w:rPr>
                <w:sz w:val="26"/>
                <w:szCs w:val="26"/>
              </w:rPr>
            </w:pPr>
            <w:r>
              <w:rPr>
                <w:sz w:val="26"/>
                <w:szCs w:val="26"/>
              </w:rPr>
              <w:t xml:space="preserve">    3: </w:t>
            </w:r>
            <w:r w:rsidRPr="00EA4991">
              <w:rPr>
                <w:sz w:val="26"/>
                <w:szCs w:val="26"/>
              </w:rPr>
              <w:t>The system includes the "Admin Approved" use case.</w:t>
            </w:r>
          </w:p>
          <w:p w14:paraId="786AC0A1" w14:textId="3A59B3AA" w:rsidR="00B054AA" w:rsidRPr="00D13B9A" w:rsidRDefault="00EA4991" w:rsidP="00B109D6">
            <w:pPr>
              <w:spacing w:after="160" w:line="360" w:lineRule="auto"/>
              <w:rPr>
                <w:sz w:val="26"/>
                <w:szCs w:val="26"/>
              </w:rPr>
            </w:pPr>
            <w:r>
              <w:rPr>
                <w:sz w:val="26"/>
                <w:szCs w:val="26"/>
              </w:rPr>
              <w:t xml:space="preserve">    4: </w:t>
            </w:r>
            <w:r w:rsidRPr="00EA4991">
              <w:rPr>
                <w:sz w:val="26"/>
                <w:szCs w:val="26"/>
              </w:rPr>
              <w:t>If approved by the admin, the post is put on the website.</w:t>
            </w:r>
          </w:p>
        </w:tc>
      </w:tr>
      <w:tr w:rsidR="00B054AA" w14:paraId="68BEAE9D" w14:textId="77777777" w:rsidTr="00B109D6">
        <w:tc>
          <w:tcPr>
            <w:tcW w:w="4531" w:type="dxa"/>
          </w:tcPr>
          <w:p w14:paraId="129EFE89" w14:textId="77777777" w:rsidR="00B054AA" w:rsidRDefault="00B054AA" w:rsidP="00B109D6">
            <w:pPr>
              <w:spacing w:after="160" w:line="360" w:lineRule="auto"/>
              <w:jc w:val="center"/>
              <w:rPr>
                <w:sz w:val="26"/>
                <w:szCs w:val="26"/>
              </w:rPr>
            </w:pPr>
            <w:r w:rsidRPr="004913CE">
              <w:rPr>
                <w:sz w:val="26"/>
                <w:szCs w:val="26"/>
              </w:rPr>
              <w:lastRenderedPageBreak/>
              <w:t>Alternate Flows</w:t>
            </w:r>
          </w:p>
        </w:tc>
        <w:tc>
          <w:tcPr>
            <w:tcW w:w="4531" w:type="dxa"/>
          </w:tcPr>
          <w:p w14:paraId="01ED3B2E" w14:textId="77777777" w:rsidR="00436F46" w:rsidRPr="00436F46" w:rsidRDefault="00B054AA" w:rsidP="00436F46">
            <w:pPr>
              <w:spacing w:after="160" w:line="360" w:lineRule="auto"/>
              <w:rPr>
                <w:sz w:val="26"/>
                <w:szCs w:val="26"/>
              </w:rPr>
            </w:pPr>
            <w:r>
              <w:rPr>
                <w:sz w:val="26"/>
                <w:szCs w:val="26"/>
              </w:rPr>
              <w:t xml:space="preserve">- </w:t>
            </w:r>
            <w:r w:rsidR="00436F46" w:rsidRPr="00436F46">
              <w:rPr>
                <w:sz w:val="26"/>
                <w:szCs w:val="26"/>
              </w:rPr>
              <w:t>If the post is not approved by the admin:</w:t>
            </w:r>
          </w:p>
          <w:p w14:paraId="78978B0F" w14:textId="343090D4" w:rsidR="00B054AA" w:rsidRDefault="00436F46" w:rsidP="00436F46">
            <w:pPr>
              <w:spacing w:after="160" w:line="360" w:lineRule="auto"/>
              <w:rPr>
                <w:sz w:val="26"/>
                <w:szCs w:val="26"/>
              </w:rPr>
            </w:pPr>
            <w:r>
              <w:rPr>
                <w:sz w:val="26"/>
                <w:szCs w:val="26"/>
              </w:rPr>
              <w:t xml:space="preserve">    + </w:t>
            </w:r>
            <w:r w:rsidRPr="00436F46">
              <w:rPr>
                <w:sz w:val="26"/>
                <w:szCs w:val="26"/>
              </w:rPr>
              <w:t>The author can choose to edit the post and resubmit it for approval.</w:t>
            </w:r>
          </w:p>
        </w:tc>
      </w:tr>
      <w:tr w:rsidR="00B054AA" w14:paraId="2BFB6D47" w14:textId="77777777" w:rsidTr="00B109D6">
        <w:tc>
          <w:tcPr>
            <w:tcW w:w="4531" w:type="dxa"/>
          </w:tcPr>
          <w:p w14:paraId="763DBA16" w14:textId="77777777" w:rsidR="00B054AA" w:rsidRDefault="00B054AA" w:rsidP="00B109D6">
            <w:pPr>
              <w:spacing w:after="160" w:line="360" w:lineRule="auto"/>
              <w:jc w:val="center"/>
              <w:rPr>
                <w:sz w:val="26"/>
                <w:szCs w:val="26"/>
              </w:rPr>
            </w:pPr>
            <w:r w:rsidRPr="004913CE">
              <w:rPr>
                <w:sz w:val="26"/>
                <w:szCs w:val="26"/>
              </w:rPr>
              <w:t>Special Requirements</w:t>
            </w:r>
          </w:p>
        </w:tc>
        <w:tc>
          <w:tcPr>
            <w:tcW w:w="4531" w:type="dxa"/>
          </w:tcPr>
          <w:p w14:paraId="3918E444" w14:textId="05F2F806" w:rsidR="00B054AA" w:rsidRDefault="00B054AA" w:rsidP="00B109D6">
            <w:pPr>
              <w:spacing w:after="160" w:line="360" w:lineRule="auto"/>
              <w:rPr>
                <w:sz w:val="26"/>
                <w:szCs w:val="26"/>
              </w:rPr>
            </w:pPr>
            <w:r>
              <w:rPr>
                <w:sz w:val="26"/>
                <w:szCs w:val="26"/>
              </w:rPr>
              <w:t xml:space="preserve">- </w:t>
            </w:r>
            <w:r w:rsidR="00CB5E8B" w:rsidRPr="00CB5E8B">
              <w:rPr>
                <w:sz w:val="26"/>
                <w:szCs w:val="26"/>
              </w:rPr>
              <w:t>The system should provide a user-friendly interface for managing posts.</w:t>
            </w:r>
          </w:p>
          <w:p w14:paraId="1B0EB3D1" w14:textId="77777777" w:rsidR="00B054AA" w:rsidRDefault="00B054AA" w:rsidP="00B109D6">
            <w:pPr>
              <w:spacing w:after="160" w:line="360" w:lineRule="auto"/>
              <w:rPr>
                <w:sz w:val="26"/>
                <w:szCs w:val="26"/>
              </w:rPr>
            </w:pPr>
            <w:r>
              <w:rPr>
                <w:sz w:val="26"/>
                <w:szCs w:val="26"/>
              </w:rPr>
              <w:t xml:space="preserve">- </w:t>
            </w:r>
            <w:r w:rsidR="00D41951" w:rsidRPr="00D41951">
              <w:rPr>
                <w:sz w:val="26"/>
                <w:szCs w:val="26"/>
              </w:rPr>
              <w:t>The system should ensure that the posts are saved and submitted accurately</w:t>
            </w:r>
            <w:r w:rsidR="00D41951">
              <w:rPr>
                <w:sz w:val="26"/>
                <w:szCs w:val="26"/>
              </w:rPr>
              <w:t>.</w:t>
            </w:r>
          </w:p>
          <w:p w14:paraId="0AF9CB5D" w14:textId="586FF10E" w:rsidR="00D41951" w:rsidRDefault="00D41951" w:rsidP="00B109D6">
            <w:pPr>
              <w:spacing w:after="160" w:line="360" w:lineRule="auto"/>
              <w:rPr>
                <w:sz w:val="26"/>
                <w:szCs w:val="26"/>
              </w:rPr>
            </w:pPr>
            <w:r>
              <w:rPr>
                <w:sz w:val="26"/>
                <w:szCs w:val="26"/>
              </w:rPr>
              <w:t xml:space="preserve">- </w:t>
            </w:r>
            <w:r w:rsidRPr="00D41951">
              <w:rPr>
                <w:sz w:val="26"/>
                <w:szCs w:val="26"/>
              </w:rPr>
              <w:t>The admin approval process should be efficient to avoid delays in publishing posts</w:t>
            </w:r>
            <w:r>
              <w:rPr>
                <w:sz w:val="26"/>
                <w:szCs w:val="26"/>
              </w:rPr>
              <w:t>.</w:t>
            </w:r>
          </w:p>
        </w:tc>
      </w:tr>
    </w:tbl>
    <w:p w14:paraId="2BEA2CD3" w14:textId="77777777" w:rsidR="00D12F22" w:rsidRDefault="00D12F22" w:rsidP="00012941">
      <w:pPr>
        <w:spacing w:after="160" w:line="360" w:lineRule="auto"/>
        <w:jc w:val="both"/>
        <w:rPr>
          <w:sz w:val="26"/>
          <w:szCs w:val="26"/>
        </w:rPr>
      </w:pPr>
    </w:p>
    <w:p w14:paraId="64A15A87" w14:textId="1BCC1037" w:rsidR="0080483D" w:rsidRDefault="00096A91" w:rsidP="0080483D">
      <w:pPr>
        <w:keepNext/>
        <w:spacing w:after="160" w:line="360" w:lineRule="auto"/>
        <w:jc w:val="both"/>
      </w:pPr>
      <w:r>
        <w:rPr>
          <w:noProof/>
        </w:rPr>
        <w:lastRenderedPageBreak/>
        <w:drawing>
          <wp:inline distT="0" distB="0" distL="0" distR="0" wp14:anchorId="130E145D" wp14:editId="15D90412">
            <wp:extent cx="5760720" cy="4165600"/>
            <wp:effectExtent l="0" t="0" r="0" b="6350"/>
            <wp:docPr id="1095752188" name="Hình ảnh 9" descr="Ảnh có chứa biểu đồ, văn bản,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52188" name="Hình ảnh 9" descr="Ảnh có chứa biểu đồ, văn bản, vòng tròn&#10;&#10;Mô tả được tạo tự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165600"/>
                    </a:xfrm>
                    <a:prstGeom prst="rect">
                      <a:avLst/>
                    </a:prstGeom>
                    <a:noFill/>
                    <a:ln>
                      <a:noFill/>
                    </a:ln>
                  </pic:spPr>
                </pic:pic>
              </a:graphicData>
            </a:graphic>
          </wp:inline>
        </w:drawing>
      </w:r>
    </w:p>
    <w:p w14:paraId="13E1F552" w14:textId="4B44AB49" w:rsidR="000963A3" w:rsidRDefault="0080483D" w:rsidP="0080483D">
      <w:pPr>
        <w:pStyle w:val="Chuthich"/>
        <w:jc w:val="center"/>
        <w:rPr>
          <w:i w:val="0"/>
          <w:iCs w:val="0"/>
          <w:color w:val="auto"/>
          <w:sz w:val="26"/>
          <w:szCs w:val="26"/>
        </w:rPr>
      </w:pPr>
      <w:bookmarkStart w:id="103" w:name="_Toc168141512"/>
      <w:r w:rsidRPr="0080483D">
        <w:rPr>
          <w:b/>
          <w:bCs/>
          <w:i w:val="0"/>
          <w:iCs w:val="0"/>
          <w:color w:val="auto"/>
          <w:sz w:val="26"/>
          <w:szCs w:val="26"/>
        </w:rPr>
        <w:t>Figure</w:t>
      </w:r>
      <w:r w:rsidRPr="0080483D">
        <w:rPr>
          <w:i w:val="0"/>
          <w:iCs w:val="0"/>
          <w:color w:val="auto"/>
          <w:sz w:val="26"/>
          <w:szCs w:val="26"/>
        </w:rPr>
        <w:t xml:space="preserve"> 3.</w:t>
      </w:r>
      <w:r w:rsidR="00F41EE2">
        <w:rPr>
          <w:i w:val="0"/>
          <w:iCs w:val="0"/>
          <w:color w:val="auto"/>
          <w:sz w:val="26"/>
          <w:szCs w:val="26"/>
        </w:rPr>
        <w:t>9</w:t>
      </w:r>
      <w:r w:rsidRPr="0080483D">
        <w:rPr>
          <w:i w:val="0"/>
          <w:iCs w:val="0"/>
          <w:color w:val="auto"/>
          <w:sz w:val="26"/>
          <w:szCs w:val="26"/>
        </w:rPr>
        <w:t xml:space="preserve">: </w:t>
      </w:r>
      <w:bookmarkEnd w:id="103"/>
      <w:r w:rsidR="001515F6" w:rsidRPr="001515F6">
        <w:rPr>
          <w:i w:val="0"/>
          <w:iCs w:val="0"/>
          <w:color w:val="auto"/>
          <w:sz w:val="26"/>
          <w:szCs w:val="26"/>
        </w:rPr>
        <w:t>Posts Management UC for A</w:t>
      </w:r>
      <w:r w:rsidR="00F67B44">
        <w:rPr>
          <w:i w:val="0"/>
          <w:iCs w:val="0"/>
          <w:color w:val="auto"/>
          <w:sz w:val="26"/>
          <w:szCs w:val="26"/>
        </w:rPr>
        <w:t>dmin</w:t>
      </w:r>
    </w:p>
    <w:p w14:paraId="5EF928CC" w14:textId="77777777" w:rsidR="00531B3B" w:rsidRPr="00531B3B" w:rsidRDefault="00531B3B" w:rsidP="00531B3B"/>
    <w:tbl>
      <w:tblPr>
        <w:tblStyle w:val="LiBang"/>
        <w:tblW w:w="9062" w:type="dxa"/>
        <w:tblInd w:w="-113" w:type="dxa"/>
        <w:tblLook w:val="04A0" w:firstRow="1" w:lastRow="0" w:firstColumn="1" w:lastColumn="0" w:noHBand="0" w:noVBand="1"/>
      </w:tblPr>
      <w:tblGrid>
        <w:gridCol w:w="4531"/>
        <w:gridCol w:w="4531"/>
      </w:tblGrid>
      <w:tr w:rsidR="00531B3B" w14:paraId="05E8DAC3" w14:textId="77777777" w:rsidTr="00B109D6">
        <w:tc>
          <w:tcPr>
            <w:tcW w:w="4531" w:type="dxa"/>
          </w:tcPr>
          <w:p w14:paraId="4666F705" w14:textId="77777777" w:rsidR="00531B3B" w:rsidRDefault="00531B3B" w:rsidP="00B109D6">
            <w:pPr>
              <w:spacing w:after="160" w:line="360" w:lineRule="auto"/>
              <w:jc w:val="center"/>
              <w:rPr>
                <w:sz w:val="26"/>
                <w:szCs w:val="26"/>
              </w:rPr>
            </w:pPr>
            <w:r w:rsidRPr="004913CE">
              <w:rPr>
                <w:sz w:val="26"/>
                <w:szCs w:val="26"/>
              </w:rPr>
              <w:t>Use Case Name</w:t>
            </w:r>
          </w:p>
        </w:tc>
        <w:tc>
          <w:tcPr>
            <w:tcW w:w="4531" w:type="dxa"/>
          </w:tcPr>
          <w:p w14:paraId="771F46B7" w14:textId="1124A08A" w:rsidR="00531B3B" w:rsidRDefault="00531B3B" w:rsidP="00B109D6">
            <w:pPr>
              <w:spacing w:after="160" w:line="360" w:lineRule="auto"/>
              <w:jc w:val="center"/>
              <w:rPr>
                <w:sz w:val="26"/>
                <w:szCs w:val="26"/>
              </w:rPr>
            </w:pPr>
            <w:r w:rsidRPr="004D1CD8">
              <w:rPr>
                <w:sz w:val="26"/>
                <w:szCs w:val="26"/>
              </w:rPr>
              <w:t>Posts Management UC for A</w:t>
            </w:r>
            <w:r w:rsidR="00C22B2A">
              <w:rPr>
                <w:sz w:val="26"/>
                <w:szCs w:val="26"/>
              </w:rPr>
              <w:t>dmin</w:t>
            </w:r>
          </w:p>
        </w:tc>
      </w:tr>
      <w:tr w:rsidR="00531B3B" w14:paraId="541B8938" w14:textId="77777777" w:rsidTr="00B109D6">
        <w:tc>
          <w:tcPr>
            <w:tcW w:w="4531" w:type="dxa"/>
          </w:tcPr>
          <w:p w14:paraId="511D1D1E" w14:textId="77777777" w:rsidR="00531B3B" w:rsidRDefault="00531B3B" w:rsidP="00B109D6">
            <w:pPr>
              <w:spacing w:after="160" w:line="360" w:lineRule="auto"/>
              <w:jc w:val="center"/>
              <w:rPr>
                <w:sz w:val="26"/>
                <w:szCs w:val="26"/>
              </w:rPr>
            </w:pPr>
            <w:r w:rsidRPr="004913CE">
              <w:rPr>
                <w:sz w:val="26"/>
                <w:szCs w:val="26"/>
              </w:rPr>
              <w:t>Use Case Description</w:t>
            </w:r>
          </w:p>
        </w:tc>
        <w:tc>
          <w:tcPr>
            <w:tcW w:w="4531" w:type="dxa"/>
          </w:tcPr>
          <w:p w14:paraId="64F2DD2A" w14:textId="1A199A49" w:rsidR="00531B3B" w:rsidRDefault="00C22B2A" w:rsidP="00B109D6">
            <w:pPr>
              <w:spacing w:after="160" w:line="360" w:lineRule="auto"/>
              <w:rPr>
                <w:sz w:val="26"/>
                <w:szCs w:val="26"/>
              </w:rPr>
            </w:pPr>
            <w:r w:rsidRPr="00C22B2A">
              <w:rPr>
                <w:sz w:val="26"/>
                <w:szCs w:val="26"/>
              </w:rPr>
              <w:t>This use case describes the functionality that allows an admin to manage posts on a website. The admin can view all posts, approve posts, edit posts, and delete posts.</w:t>
            </w:r>
          </w:p>
        </w:tc>
      </w:tr>
      <w:tr w:rsidR="00531B3B" w14:paraId="7D3E537D" w14:textId="77777777" w:rsidTr="00B109D6">
        <w:tc>
          <w:tcPr>
            <w:tcW w:w="4531" w:type="dxa"/>
          </w:tcPr>
          <w:p w14:paraId="3F6C17F0" w14:textId="77777777" w:rsidR="00531B3B" w:rsidRDefault="00531B3B" w:rsidP="00B109D6">
            <w:pPr>
              <w:spacing w:after="160" w:line="360" w:lineRule="auto"/>
              <w:jc w:val="center"/>
              <w:rPr>
                <w:sz w:val="26"/>
                <w:szCs w:val="26"/>
              </w:rPr>
            </w:pPr>
            <w:r w:rsidRPr="004913CE">
              <w:rPr>
                <w:sz w:val="26"/>
                <w:szCs w:val="26"/>
              </w:rPr>
              <w:t>Actor</w:t>
            </w:r>
            <w:r>
              <w:rPr>
                <w:sz w:val="26"/>
                <w:szCs w:val="26"/>
              </w:rPr>
              <w:t>s</w:t>
            </w:r>
          </w:p>
        </w:tc>
        <w:tc>
          <w:tcPr>
            <w:tcW w:w="4531" w:type="dxa"/>
          </w:tcPr>
          <w:p w14:paraId="30DF2FED" w14:textId="77FE7415" w:rsidR="00531B3B" w:rsidRDefault="00531B3B" w:rsidP="00B109D6">
            <w:pPr>
              <w:spacing w:after="160" w:line="360" w:lineRule="auto"/>
              <w:rPr>
                <w:sz w:val="26"/>
                <w:szCs w:val="26"/>
              </w:rPr>
            </w:pPr>
            <w:r>
              <w:rPr>
                <w:sz w:val="26"/>
                <w:szCs w:val="26"/>
              </w:rPr>
              <w:t>A</w:t>
            </w:r>
            <w:r w:rsidR="00C22B2A">
              <w:rPr>
                <w:sz w:val="26"/>
                <w:szCs w:val="26"/>
              </w:rPr>
              <w:t>dmin</w:t>
            </w:r>
          </w:p>
        </w:tc>
      </w:tr>
      <w:tr w:rsidR="00531B3B" w14:paraId="564CB078" w14:textId="77777777" w:rsidTr="00B109D6">
        <w:tc>
          <w:tcPr>
            <w:tcW w:w="4531" w:type="dxa"/>
          </w:tcPr>
          <w:p w14:paraId="5B15CBAF" w14:textId="77777777" w:rsidR="00531B3B" w:rsidRDefault="00531B3B" w:rsidP="00B109D6">
            <w:pPr>
              <w:spacing w:after="160" w:line="360" w:lineRule="auto"/>
              <w:jc w:val="center"/>
              <w:rPr>
                <w:sz w:val="26"/>
                <w:szCs w:val="26"/>
              </w:rPr>
            </w:pPr>
            <w:r w:rsidRPr="004913CE">
              <w:rPr>
                <w:sz w:val="26"/>
                <w:szCs w:val="26"/>
              </w:rPr>
              <w:t>Preconditions</w:t>
            </w:r>
          </w:p>
        </w:tc>
        <w:tc>
          <w:tcPr>
            <w:tcW w:w="4531" w:type="dxa"/>
          </w:tcPr>
          <w:p w14:paraId="6E33DA5A" w14:textId="4B60E7D6" w:rsidR="00531B3B" w:rsidRDefault="00531B3B" w:rsidP="00B109D6">
            <w:pPr>
              <w:spacing w:after="160" w:line="360" w:lineRule="auto"/>
              <w:rPr>
                <w:sz w:val="26"/>
                <w:szCs w:val="26"/>
              </w:rPr>
            </w:pPr>
            <w:r w:rsidRPr="003740A5">
              <w:rPr>
                <w:sz w:val="26"/>
                <w:szCs w:val="26"/>
              </w:rPr>
              <w:t>The a</w:t>
            </w:r>
            <w:r w:rsidR="005653AA">
              <w:rPr>
                <w:sz w:val="26"/>
                <w:szCs w:val="26"/>
              </w:rPr>
              <w:t>dmin</w:t>
            </w:r>
            <w:r w:rsidRPr="003740A5">
              <w:rPr>
                <w:sz w:val="26"/>
                <w:szCs w:val="26"/>
              </w:rPr>
              <w:t xml:space="preserve"> must be logged into the system.</w:t>
            </w:r>
          </w:p>
        </w:tc>
      </w:tr>
      <w:tr w:rsidR="00531B3B" w14:paraId="5A3F4D38" w14:textId="77777777" w:rsidTr="00B109D6">
        <w:tc>
          <w:tcPr>
            <w:tcW w:w="4531" w:type="dxa"/>
          </w:tcPr>
          <w:p w14:paraId="571ADC82" w14:textId="77777777" w:rsidR="00531B3B" w:rsidRDefault="00531B3B" w:rsidP="00B109D6">
            <w:pPr>
              <w:spacing w:after="160" w:line="360" w:lineRule="auto"/>
              <w:jc w:val="center"/>
              <w:rPr>
                <w:sz w:val="26"/>
                <w:szCs w:val="26"/>
              </w:rPr>
            </w:pPr>
            <w:r w:rsidRPr="004913CE">
              <w:rPr>
                <w:sz w:val="26"/>
                <w:szCs w:val="26"/>
              </w:rPr>
              <w:t>Postconditions</w:t>
            </w:r>
          </w:p>
        </w:tc>
        <w:tc>
          <w:tcPr>
            <w:tcW w:w="4531" w:type="dxa"/>
          </w:tcPr>
          <w:p w14:paraId="036A1638" w14:textId="37F11AC4" w:rsidR="006472E6" w:rsidRPr="00C618AE" w:rsidRDefault="00531B3B" w:rsidP="00C618AE">
            <w:pPr>
              <w:spacing w:after="160" w:line="360" w:lineRule="auto"/>
              <w:rPr>
                <w:sz w:val="26"/>
                <w:szCs w:val="26"/>
              </w:rPr>
            </w:pPr>
            <w:r>
              <w:rPr>
                <w:sz w:val="26"/>
                <w:szCs w:val="26"/>
              </w:rPr>
              <w:t xml:space="preserve">- </w:t>
            </w:r>
            <w:r w:rsidR="006472E6" w:rsidRPr="006472E6">
              <w:rPr>
                <w:sz w:val="26"/>
                <w:szCs w:val="26"/>
              </w:rPr>
              <w:t>Posts are added, edited, approved, or deleted as specified by the admin.</w:t>
            </w:r>
          </w:p>
          <w:p w14:paraId="2324EA5A" w14:textId="6753888F" w:rsidR="00531B3B" w:rsidRPr="00D13B9A" w:rsidRDefault="00C618AE" w:rsidP="00B109D6">
            <w:pPr>
              <w:spacing w:after="160" w:line="360" w:lineRule="auto"/>
              <w:rPr>
                <w:sz w:val="26"/>
                <w:szCs w:val="26"/>
              </w:rPr>
            </w:pPr>
            <w:r>
              <w:rPr>
                <w:sz w:val="26"/>
                <w:szCs w:val="26"/>
              </w:rPr>
              <w:lastRenderedPageBreak/>
              <w:t xml:space="preserve">- </w:t>
            </w:r>
            <w:r w:rsidR="006472E6" w:rsidRPr="006472E6">
              <w:rPr>
                <w:sz w:val="26"/>
                <w:szCs w:val="26"/>
              </w:rPr>
              <w:t>Approved posts are published on the website.</w:t>
            </w:r>
          </w:p>
        </w:tc>
      </w:tr>
      <w:tr w:rsidR="00531B3B" w14:paraId="62B72619" w14:textId="77777777" w:rsidTr="00B109D6">
        <w:tc>
          <w:tcPr>
            <w:tcW w:w="4531" w:type="dxa"/>
          </w:tcPr>
          <w:p w14:paraId="498244F8" w14:textId="77777777" w:rsidR="00531B3B" w:rsidRDefault="00531B3B" w:rsidP="00B109D6">
            <w:pPr>
              <w:spacing w:after="160" w:line="360" w:lineRule="auto"/>
              <w:jc w:val="center"/>
              <w:rPr>
                <w:sz w:val="26"/>
                <w:szCs w:val="26"/>
              </w:rPr>
            </w:pPr>
            <w:r w:rsidRPr="004913CE">
              <w:rPr>
                <w:sz w:val="26"/>
                <w:szCs w:val="26"/>
              </w:rPr>
              <w:lastRenderedPageBreak/>
              <w:t>Main Flow</w:t>
            </w:r>
          </w:p>
        </w:tc>
        <w:tc>
          <w:tcPr>
            <w:tcW w:w="4531" w:type="dxa"/>
          </w:tcPr>
          <w:p w14:paraId="259CBFF4" w14:textId="77777777" w:rsidR="00531B3B" w:rsidRPr="003740A5" w:rsidRDefault="00531B3B" w:rsidP="00B109D6">
            <w:pPr>
              <w:spacing w:after="160" w:line="360" w:lineRule="auto"/>
              <w:rPr>
                <w:sz w:val="26"/>
                <w:szCs w:val="26"/>
              </w:rPr>
            </w:pPr>
            <w:r>
              <w:rPr>
                <w:sz w:val="26"/>
                <w:szCs w:val="26"/>
              </w:rPr>
              <w:t xml:space="preserve">- The </w:t>
            </w:r>
            <w:r w:rsidRPr="003740A5">
              <w:rPr>
                <w:sz w:val="26"/>
                <w:szCs w:val="26"/>
              </w:rPr>
              <w:t>Author logs into the system</w:t>
            </w:r>
            <w:r>
              <w:rPr>
                <w:sz w:val="26"/>
                <w:szCs w:val="26"/>
              </w:rPr>
              <w:t>.</w:t>
            </w:r>
          </w:p>
          <w:p w14:paraId="097CAFA9" w14:textId="5C0B4482" w:rsidR="00531B3B" w:rsidRPr="003740A5" w:rsidRDefault="00531B3B" w:rsidP="00B109D6">
            <w:pPr>
              <w:spacing w:after="160" w:line="360" w:lineRule="auto"/>
              <w:rPr>
                <w:sz w:val="26"/>
                <w:szCs w:val="26"/>
              </w:rPr>
            </w:pPr>
            <w:r>
              <w:rPr>
                <w:sz w:val="26"/>
                <w:szCs w:val="26"/>
              </w:rPr>
              <w:t xml:space="preserve">- The </w:t>
            </w:r>
            <w:r w:rsidRPr="003740A5">
              <w:rPr>
                <w:sz w:val="26"/>
                <w:szCs w:val="26"/>
              </w:rPr>
              <w:t xml:space="preserve">Author </w:t>
            </w:r>
            <w:r w:rsidR="00B061B2">
              <w:rPr>
                <w:sz w:val="26"/>
                <w:szCs w:val="26"/>
              </w:rPr>
              <w:t>goes</w:t>
            </w:r>
            <w:r>
              <w:rPr>
                <w:sz w:val="26"/>
                <w:szCs w:val="26"/>
              </w:rPr>
              <w:t xml:space="preserve"> to Admin dashboard.</w:t>
            </w:r>
          </w:p>
          <w:p w14:paraId="451D1446" w14:textId="77777777" w:rsidR="004A276B" w:rsidRPr="004A276B" w:rsidRDefault="00531B3B" w:rsidP="004A276B">
            <w:pPr>
              <w:spacing w:after="160" w:line="360" w:lineRule="auto"/>
              <w:rPr>
                <w:sz w:val="26"/>
                <w:szCs w:val="26"/>
              </w:rPr>
            </w:pPr>
            <w:r>
              <w:rPr>
                <w:sz w:val="26"/>
                <w:szCs w:val="26"/>
              </w:rPr>
              <w:t xml:space="preserve">- </w:t>
            </w:r>
            <w:r w:rsidR="004A276B" w:rsidRPr="004A276B">
              <w:rPr>
                <w:sz w:val="26"/>
                <w:szCs w:val="26"/>
              </w:rPr>
              <w:t>Admin can choose to:</w:t>
            </w:r>
          </w:p>
          <w:p w14:paraId="079F93B4" w14:textId="28CAED46" w:rsidR="004A276B" w:rsidRPr="004A276B" w:rsidRDefault="003365F9" w:rsidP="004A276B">
            <w:pPr>
              <w:spacing w:after="160" w:line="360" w:lineRule="auto"/>
              <w:rPr>
                <w:sz w:val="26"/>
                <w:szCs w:val="26"/>
              </w:rPr>
            </w:pPr>
            <w:r>
              <w:rPr>
                <w:sz w:val="26"/>
                <w:szCs w:val="26"/>
              </w:rPr>
              <w:t xml:space="preserve">+ </w:t>
            </w:r>
            <w:r w:rsidR="004A276B" w:rsidRPr="004A276B">
              <w:rPr>
                <w:sz w:val="26"/>
                <w:szCs w:val="26"/>
              </w:rPr>
              <w:t xml:space="preserve">Add a new </w:t>
            </w:r>
            <w:r w:rsidR="003C4379" w:rsidRPr="004A276B">
              <w:rPr>
                <w:sz w:val="26"/>
                <w:szCs w:val="26"/>
              </w:rPr>
              <w:t>post.</w:t>
            </w:r>
          </w:p>
          <w:p w14:paraId="0FF224CE" w14:textId="613DD62D" w:rsidR="004A276B" w:rsidRPr="004A276B" w:rsidRDefault="003365F9" w:rsidP="004A276B">
            <w:pPr>
              <w:spacing w:after="160" w:line="360" w:lineRule="auto"/>
              <w:rPr>
                <w:sz w:val="26"/>
                <w:szCs w:val="26"/>
              </w:rPr>
            </w:pPr>
            <w:r>
              <w:rPr>
                <w:sz w:val="26"/>
                <w:szCs w:val="26"/>
              </w:rPr>
              <w:t xml:space="preserve">+ </w:t>
            </w:r>
            <w:r w:rsidR="004A276B" w:rsidRPr="004A276B">
              <w:rPr>
                <w:sz w:val="26"/>
                <w:szCs w:val="26"/>
              </w:rPr>
              <w:t xml:space="preserve">Edit an existing </w:t>
            </w:r>
            <w:r w:rsidR="003C4379" w:rsidRPr="004A276B">
              <w:rPr>
                <w:sz w:val="26"/>
                <w:szCs w:val="26"/>
              </w:rPr>
              <w:t>post.</w:t>
            </w:r>
          </w:p>
          <w:p w14:paraId="577AA017" w14:textId="1EBBA639" w:rsidR="004A276B" w:rsidRPr="004A276B" w:rsidRDefault="003365F9" w:rsidP="004A276B">
            <w:pPr>
              <w:spacing w:after="160" w:line="360" w:lineRule="auto"/>
              <w:rPr>
                <w:sz w:val="26"/>
                <w:szCs w:val="26"/>
              </w:rPr>
            </w:pPr>
            <w:r>
              <w:rPr>
                <w:sz w:val="26"/>
                <w:szCs w:val="26"/>
              </w:rPr>
              <w:t xml:space="preserve">+ </w:t>
            </w:r>
            <w:r w:rsidR="004A276B" w:rsidRPr="004A276B">
              <w:rPr>
                <w:sz w:val="26"/>
                <w:szCs w:val="26"/>
              </w:rPr>
              <w:t xml:space="preserve">Approve </w:t>
            </w:r>
            <w:r w:rsidR="003C4379" w:rsidRPr="004A276B">
              <w:rPr>
                <w:sz w:val="26"/>
                <w:szCs w:val="26"/>
              </w:rPr>
              <w:t>posts.</w:t>
            </w:r>
          </w:p>
          <w:p w14:paraId="0F6BACD5" w14:textId="44F82804" w:rsidR="00531B3B" w:rsidRPr="003740A5" w:rsidRDefault="003365F9" w:rsidP="004A276B">
            <w:pPr>
              <w:spacing w:after="160" w:line="360" w:lineRule="auto"/>
              <w:rPr>
                <w:sz w:val="26"/>
                <w:szCs w:val="26"/>
              </w:rPr>
            </w:pPr>
            <w:r>
              <w:rPr>
                <w:sz w:val="26"/>
                <w:szCs w:val="26"/>
              </w:rPr>
              <w:t xml:space="preserve">+ </w:t>
            </w:r>
            <w:r w:rsidR="004A276B" w:rsidRPr="004A276B">
              <w:rPr>
                <w:sz w:val="26"/>
                <w:szCs w:val="26"/>
              </w:rPr>
              <w:t xml:space="preserve">Delete posts from the </w:t>
            </w:r>
            <w:r w:rsidR="003C4379" w:rsidRPr="004A276B">
              <w:rPr>
                <w:sz w:val="26"/>
                <w:szCs w:val="26"/>
              </w:rPr>
              <w:t>website.</w:t>
            </w:r>
          </w:p>
          <w:p w14:paraId="02FBA3FE" w14:textId="77777777" w:rsidR="00D53865" w:rsidRPr="00D53865" w:rsidRDefault="00531B3B" w:rsidP="00D53865">
            <w:pPr>
              <w:spacing w:after="160" w:line="360" w:lineRule="auto"/>
              <w:rPr>
                <w:sz w:val="26"/>
                <w:szCs w:val="26"/>
              </w:rPr>
            </w:pPr>
            <w:r>
              <w:rPr>
                <w:sz w:val="26"/>
                <w:szCs w:val="26"/>
              </w:rPr>
              <w:t xml:space="preserve">- </w:t>
            </w:r>
            <w:r w:rsidR="00D53865" w:rsidRPr="00D53865">
              <w:rPr>
                <w:sz w:val="26"/>
                <w:szCs w:val="26"/>
              </w:rPr>
              <w:t>For adding a new post:</w:t>
            </w:r>
          </w:p>
          <w:p w14:paraId="0ACF070A" w14:textId="09E2925B" w:rsidR="00D53865" w:rsidRPr="00D53865" w:rsidRDefault="00D53865" w:rsidP="00D53865">
            <w:pPr>
              <w:spacing w:after="160" w:line="360" w:lineRule="auto"/>
              <w:rPr>
                <w:sz w:val="26"/>
                <w:szCs w:val="26"/>
              </w:rPr>
            </w:pPr>
            <w:r>
              <w:rPr>
                <w:sz w:val="26"/>
                <w:szCs w:val="26"/>
              </w:rPr>
              <w:t xml:space="preserve">+ </w:t>
            </w:r>
            <w:r w:rsidRPr="00D53865">
              <w:rPr>
                <w:sz w:val="26"/>
                <w:szCs w:val="26"/>
              </w:rPr>
              <w:t>Admin selects "Add Posts."</w:t>
            </w:r>
          </w:p>
          <w:p w14:paraId="434DD437" w14:textId="55613FB4" w:rsidR="00D53865" w:rsidRPr="00D53865" w:rsidRDefault="00D53865" w:rsidP="00D53865">
            <w:pPr>
              <w:spacing w:after="160" w:line="360" w:lineRule="auto"/>
              <w:rPr>
                <w:sz w:val="26"/>
                <w:szCs w:val="26"/>
              </w:rPr>
            </w:pPr>
            <w:r>
              <w:rPr>
                <w:sz w:val="26"/>
                <w:szCs w:val="26"/>
              </w:rPr>
              <w:t xml:space="preserve">+ </w:t>
            </w:r>
            <w:r w:rsidRPr="00D53865">
              <w:rPr>
                <w:sz w:val="26"/>
                <w:szCs w:val="26"/>
              </w:rPr>
              <w:t>Admin enters the post details and submits it.</w:t>
            </w:r>
          </w:p>
          <w:p w14:paraId="1BD31AB0" w14:textId="3B407EA1" w:rsidR="00D53865" w:rsidRPr="00D53865" w:rsidRDefault="00D53865" w:rsidP="00D53865">
            <w:pPr>
              <w:spacing w:after="160" w:line="360" w:lineRule="auto"/>
              <w:rPr>
                <w:sz w:val="26"/>
                <w:szCs w:val="26"/>
              </w:rPr>
            </w:pPr>
            <w:r>
              <w:rPr>
                <w:sz w:val="26"/>
                <w:szCs w:val="26"/>
              </w:rPr>
              <w:t xml:space="preserve">+ </w:t>
            </w:r>
            <w:r w:rsidRPr="00D53865">
              <w:rPr>
                <w:sz w:val="26"/>
                <w:szCs w:val="26"/>
              </w:rPr>
              <w:t>The system includes the "Admin Approved" use case.</w:t>
            </w:r>
          </w:p>
          <w:p w14:paraId="6607AF4C" w14:textId="77777777" w:rsidR="00531B3B" w:rsidRDefault="00D53865" w:rsidP="00D53865">
            <w:pPr>
              <w:spacing w:after="160" w:line="360" w:lineRule="auto"/>
              <w:rPr>
                <w:sz w:val="26"/>
                <w:szCs w:val="26"/>
              </w:rPr>
            </w:pPr>
            <w:r>
              <w:rPr>
                <w:sz w:val="26"/>
                <w:szCs w:val="26"/>
              </w:rPr>
              <w:t xml:space="preserve">+ </w:t>
            </w:r>
            <w:r w:rsidRPr="00D53865">
              <w:rPr>
                <w:sz w:val="26"/>
                <w:szCs w:val="26"/>
              </w:rPr>
              <w:t>If approved by the admin, the post is put on the website.</w:t>
            </w:r>
          </w:p>
          <w:p w14:paraId="62504E90" w14:textId="77777777" w:rsidR="000E0579" w:rsidRPr="000E0579" w:rsidRDefault="000E0579" w:rsidP="000E0579">
            <w:pPr>
              <w:spacing w:after="160" w:line="360" w:lineRule="auto"/>
              <w:rPr>
                <w:sz w:val="26"/>
                <w:szCs w:val="26"/>
              </w:rPr>
            </w:pPr>
            <w:r>
              <w:rPr>
                <w:sz w:val="26"/>
                <w:szCs w:val="26"/>
              </w:rPr>
              <w:t xml:space="preserve">- </w:t>
            </w:r>
            <w:r w:rsidRPr="000E0579">
              <w:rPr>
                <w:sz w:val="26"/>
                <w:szCs w:val="26"/>
              </w:rPr>
              <w:t>For editing an existing post:</w:t>
            </w:r>
          </w:p>
          <w:p w14:paraId="3DE2DDB4" w14:textId="19C093D4" w:rsidR="000E0579" w:rsidRPr="000E0579" w:rsidRDefault="000E0579" w:rsidP="000E0579">
            <w:pPr>
              <w:spacing w:after="160" w:line="360" w:lineRule="auto"/>
              <w:rPr>
                <w:sz w:val="26"/>
                <w:szCs w:val="26"/>
              </w:rPr>
            </w:pPr>
            <w:r>
              <w:rPr>
                <w:sz w:val="26"/>
                <w:szCs w:val="26"/>
              </w:rPr>
              <w:t xml:space="preserve">+ </w:t>
            </w:r>
            <w:r w:rsidRPr="000E0579">
              <w:rPr>
                <w:sz w:val="26"/>
                <w:szCs w:val="26"/>
              </w:rPr>
              <w:t>Admin selects "Edit Posts."</w:t>
            </w:r>
            <w:r>
              <w:rPr>
                <w:sz w:val="26"/>
                <w:szCs w:val="26"/>
              </w:rPr>
              <w:t xml:space="preserve"> after click in “My Posts” or “Manage Posts”</w:t>
            </w:r>
            <w:r w:rsidR="00781AA3">
              <w:rPr>
                <w:sz w:val="26"/>
                <w:szCs w:val="26"/>
              </w:rPr>
              <w:t>.</w:t>
            </w:r>
          </w:p>
          <w:p w14:paraId="53E56A21" w14:textId="77777777" w:rsidR="000E0579" w:rsidRDefault="00552D08" w:rsidP="000E0579">
            <w:pPr>
              <w:spacing w:after="160" w:line="360" w:lineRule="auto"/>
              <w:rPr>
                <w:sz w:val="26"/>
                <w:szCs w:val="26"/>
              </w:rPr>
            </w:pPr>
            <w:r>
              <w:rPr>
                <w:sz w:val="26"/>
                <w:szCs w:val="26"/>
              </w:rPr>
              <w:t xml:space="preserve">+ </w:t>
            </w:r>
            <w:r w:rsidR="000E0579" w:rsidRPr="000E0579">
              <w:rPr>
                <w:sz w:val="26"/>
                <w:szCs w:val="26"/>
              </w:rPr>
              <w:t>Admin modifies the post details and submits it.</w:t>
            </w:r>
          </w:p>
          <w:p w14:paraId="678146ED" w14:textId="77777777" w:rsidR="00241A2A" w:rsidRPr="00241A2A" w:rsidRDefault="00241A2A" w:rsidP="00241A2A">
            <w:pPr>
              <w:spacing w:after="160" w:line="360" w:lineRule="auto"/>
              <w:rPr>
                <w:sz w:val="26"/>
                <w:szCs w:val="26"/>
              </w:rPr>
            </w:pPr>
            <w:r>
              <w:rPr>
                <w:sz w:val="26"/>
                <w:szCs w:val="26"/>
              </w:rPr>
              <w:t xml:space="preserve">- </w:t>
            </w:r>
            <w:r w:rsidRPr="00241A2A">
              <w:rPr>
                <w:sz w:val="26"/>
                <w:szCs w:val="26"/>
              </w:rPr>
              <w:t>For approving posts:</w:t>
            </w:r>
          </w:p>
          <w:p w14:paraId="658AE363" w14:textId="38DC770E" w:rsidR="00241A2A" w:rsidRPr="00241A2A" w:rsidRDefault="00241A2A" w:rsidP="00241A2A">
            <w:pPr>
              <w:spacing w:after="160" w:line="360" w:lineRule="auto"/>
              <w:rPr>
                <w:sz w:val="26"/>
                <w:szCs w:val="26"/>
              </w:rPr>
            </w:pPr>
            <w:r>
              <w:rPr>
                <w:sz w:val="26"/>
                <w:szCs w:val="26"/>
              </w:rPr>
              <w:t xml:space="preserve">+ </w:t>
            </w:r>
            <w:r w:rsidRPr="00241A2A">
              <w:rPr>
                <w:sz w:val="26"/>
                <w:szCs w:val="26"/>
              </w:rPr>
              <w:t>Admin selects "Approve Posts."</w:t>
            </w:r>
          </w:p>
          <w:p w14:paraId="1C423F62" w14:textId="55D2B90F" w:rsidR="00241A2A" w:rsidRPr="00241A2A" w:rsidRDefault="00241A2A" w:rsidP="00241A2A">
            <w:pPr>
              <w:spacing w:after="160" w:line="360" w:lineRule="auto"/>
              <w:rPr>
                <w:sz w:val="26"/>
                <w:szCs w:val="26"/>
              </w:rPr>
            </w:pPr>
            <w:r>
              <w:rPr>
                <w:sz w:val="26"/>
                <w:szCs w:val="26"/>
              </w:rPr>
              <w:t xml:space="preserve">+ </w:t>
            </w:r>
            <w:r w:rsidRPr="00241A2A">
              <w:rPr>
                <w:sz w:val="26"/>
                <w:szCs w:val="26"/>
              </w:rPr>
              <w:t>Admin reviews the post details.</w:t>
            </w:r>
          </w:p>
          <w:p w14:paraId="494B1975" w14:textId="77777777" w:rsidR="00241A2A" w:rsidRDefault="00241A2A" w:rsidP="00241A2A">
            <w:pPr>
              <w:spacing w:after="160" w:line="360" w:lineRule="auto"/>
              <w:rPr>
                <w:sz w:val="26"/>
                <w:szCs w:val="26"/>
              </w:rPr>
            </w:pPr>
            <w:r>
              <w:rPr>
                <w:sz w:val="26"/>
                <w:szCs w:val="26"/>
              </w:rPr>
              <w:lastRenderedPageBreak/>
              <w:t xml:space="preserve">+ </w:t>
            </w:r>
            <w:r w:rsidRPr="00241A2A">
              <w:rPr>
                <w:sz w:val="26"/>
                <w:szCs w:val="26"/>
              </w:rPr>
              <w:t>If approved, the post is put on the website.</w:t>
            </w:r>
          </w:p>
          <w:p w14:paraId="00A9D354" w14:textId="77777777" w:rsidR="00822121" w:rsidRPr="00822121" w:rsidRDefault="00822121" w:rsidP="00822121">
            <w:pPr>
              <w:spacing w:after="160" w:line="360" w:lineRule="auto"/>
              <w:rPr>
                <w:sz w:val="26"/>
                <w:szCs w:val="26"/>
              </w:rPr>
            </w:pPr>
            <w:r>
              <w:rPr>
                <w:sz w:val="26"/>
                <w:szCs w:val="26"/>
              </w:rPr>
              <w:t xml:space="preserve">- </w:t>
            </w:r>
            <w:r w:rsidRPr="00822121">
              <w:rPr>
                <w:sz w:val="26"/>
                <w:szCs w:val="26"/>
              </w:rPr>
              <w:t>For deleting posts:</w:t>
            </w:r>
          </w:p>
          <w:p w14:paraId="0E1CE77B" w14:textId="36832DA7" w:rsidR="00822121" w:rsidRPr="00822121" w:rsidRDefault="00A92FBD" w:rsidP="00822121">
            <w:pPr>
              <w:spacing w:after="160" w:line="360" w:lineRule="auto"/>
              <w:rPr>
                <w:sz w:val="26"/>
                <w:szCs w:val="26"/>
              </w:rPr>
            </w:pPr>
            <w:r>
              <w:rPr>
                <w:sz w:val="26"/>
                <w:szCs w:val="26"/>
              </w:rPr>
              <w:t xml:space="preserve">+ </w:t>
            </w:r>
            <w:r w:rsidR="00822121" w:rsidRPr="00822121">
              <w:rPr>
                <w:sz w:val="26"/>
                <w:szCs w:val="26"/>
              </w:rPr>
              <w:t xml:space="preserve">Admin selects </w:t>
            </w:r>
            <w:r w:rsidR="00822121">
              <w:rPr>
                <w:sz w:val="26"/>
                <w:szCs w:val="26"/>
              </w:rPr>
              <w:t>Delete button in Manage Posts.</w:t>
            </w:r>
          </w:p>
          <w:p w14:paraId="05E90260" w14:textId="5042D76C" w:rsidR="00822121" w:rsidRPr="00822121" w:rsidRDefault="00A92FBD" w:rsidP="00822121">
            <w:pPr>
              <w:spacing w:after="160" w:line="360" w:lineRule="auto"/>
              <w:rPr>
                <w:sz w:val="26"/>
                <w:szCs w:val="26"/>
              </w:rPr>
            </w:pPr>
            <w:r>
              <w:rPr>
                <w:sz w:val="26"/>
                <w:szCs w:val="26"/>
              </w:rPr>
              <w:t xml:space="preserve">+ </w:t>
            </w:r>
            <w:r w:rsidR="00822121" w:rsidRPr="00822121">
              <w:rPr>
                <w:sz w:val="26"/>
                <w:szCs w:val="26"/>
              </w:rPr>
              <w:t>Admin confirms the deletion.</w:t>
            </w:r>
          </w:p>
          <w:p w14:paraId="6A9B4BC8" w14:textId="7EB3A315" w:rsidR="00CF10A6" w:rsidRPr="00D13B9A" w:rsidRDefault="00A92FBD" w:rsidP="00822121">
            <w:pPr>
              <w:spacing w:after="160" w:line="360" w:lineRule="auto"/>
              <w:rPr>
                <w:sz w:val="26"/>
                <w:szCs w:val="26"/>
              </w:rPr>
            </w:pPr>
            <w:r>
              <w:rPr>
                <w:sz w:val="26"/>
                <w:szCs w:val="26"/>
              </w:rPr>
              <w:t xml:space="preserve">+ </w:t>
            </w:r>
            <w:r w:rsidR="00822121" w:rsidRPr="00822121">
              <w:rPr>
                <w:sz w:val="26"/>
                <w:szCs w:val="26"/>
              </w:rPr>
              <w:t>The post is removed from the website</w:t>
            </w:r>
            <w:r w:rsidR="0004650D">
              <w:rPr>
                <w:sz w:val="26"/>
                <w:szCs w:val="26"/>
              </w:rPr>
              <w:t xml:space="preserve"> but not in the database</w:t>
            </w:r>
            <w:r w:rsidR="00822121" w:rsidRPr="00822121">
              <w:rPr>
                <w:sz w:val="26"/>
                <w:szCs w:val="26"/>
              </w:rPr>
              <w:t>.</w:t>
            </w:r>
          </w:p>
        </w:tc>
      </w:tr>
      <w:tr w:rsidR="00531B3B" w14:paraId="55FB0AEE" w14:textId="77777777" w:rsidTr="00B109D6">
        <w:tc>
          <w:tcPr>
            <w:tcW w:w="4531" w:type="dxa"/>
          </w:tcPr>
          <w:p w14:paraId="273D833F" w14:textId="77777777" w:rsidR="00531B3B" w:rsidRDefault="00531B3B" w:rsidP="00B109D6">
            <w:pPr>
              <w:spacing w:after="160" w:line="360" w:lineRule="auto"/>
              <w:jc w:val="center"/>
              <w:rPr>
                <w:sz w:val="26"/>
                <w:szCs w:val="26"/>
              </w:rPr>
            </w:pPr>
            <w:r w:rsidRPr="004913CE">
              <w:rPr>
                <w:sz w:val="26"/>
                <w:szCs w:val="26"/>
              </w:rPr>
              <w:lastRenderedPageBreak/>
              <w:t>Alternate Flows</w:t>
            </w:r>
          </w:p>
        </w:tc>
        <w:tc>
          <w:tcPr>
            <w:tcW w:w="4531" w:type="dxa"/>
          </w:tcPr>
          <w:p w14:paraId="3412F2D8" w14:textId="3993818B" w:rsidR="00531B3B" w:rsidRDefault="005B5D5E" w:rsidP="00B109D6">
            <w:pPr>
              <w:spacing w:after="160" w:line="360" w:lineRule="auto"/>
              <w:rPr>
                <w:sz w:val="26"/>
                <w:szCs w:val="26"/>
              </w:rPr>
            </w:pPr>
            <w:r>
              <w:rPr>
                <w:sz w:val="26"/>
                <w:szCs w:val="26"/>
              </w:rPr>
              <w:t>If admin not login then admin can’t go to admin-dashboard.</w:t>
            </w:r>
          </w:p>
        </w:tc>
      </w:tr>
      <w:tr w:rsidR="00531B3B" w14:paraId="081D3156" w14:textId="77777777" w:rsidTr="00B109D6">
        <w:tc>
          <w:tcPr>
            <w:tcW w:w="4531" w:type="dxa"/>
          </w:tcPr>
          <w:p w14:paraId="1ADF2AB9" w14:textId="77777777" w:rsidR="00531B3B" w:rsidRDefault="00531B3B" w:rsidP="00B109D6">
            <w:pPr>
              <w:spacing w:after="160" w:line="360" w:lineRule="auto"/>
              <w:jc w:val="center"/>
              <w:rPr>
                <w:sz w:val="26"/>
                <w:szCs w:val="26"/>
              </w:rPr>
            </w:pPr>
            <w:r w:rsidRPr="004913CE">
              <w:rPr>
                <w:sz w:val="26"/>
                <w:szCs w:val="26"/>
              </w:rPr>
              <w:t>Special Requirements</w:t>
            </w:r>
          </w:p>
        </w:tc>
        <w:tc>
          <w:tcPr>
            <w:tcW w:w="4531" w:type="dxa"/>
          </w:tcPr>
          <w:p w14:paraId="7E76C203" w14:textId="77777777" w:rsidR="00531B3B" w:rsidRDefault="00531B3B" w:rsidP="00B109D6">
            <w:pPr>
              <w:spacing w:after="160" w:line="360" w:lineRule="auto"/>
              <w:rPr>
                <w:sz w:val="26"/>
                <w:szCs w:val="26"/>
              </w:rPr>
            </w:pPr>
            <w:r>
              <w:rPr>
                <w:sz w:val="26"/>
                <w:szCs w:val="26"/>
              </w:rPr>
              <w:t xml:space="preserve">- </w:t>
            </w:r>
            <w:r w:rsidRPr="00CB5E8B">
              <w:rPr>
                <w:sz w:val="26"/>
                <w:szCs w:val="26"/>
              </w:rPr>
              <w:t>The system should provide a user-friendly interface for managing posts.</w:t>
            </w:r>
          </w:p>
          <w:p w14:paraId="2CFDDFE2" w14:textId="77777777" w:rsidR="00531B3B" w:rsidRDefault="00531B3B" w:rsidP="00B109D6">
            <w:pPr>
              <w:spacing w:after="160" w:line="360" w:lineRule="auto"/>
              <w:rPr>
                <w:sz w:val="26"/>
                <w:szCs w:val="26"/>
              </w:rPr>
            </w:pPr>
            <w:r>
              <w:rPr>
                <w:sz w:val="26"/>
                <w:szCs w:val="26"/>
              </w:rPr>
              <w:t xml:space="preserve">- </w:t>
            </w:r>
            <w:r w:rsidRPr="00D41951">
              <w:rPr>
                <w:sz w:val="26"/>
                <w:szCs w:val="26"/>
              </w:rPr>
              <w:t>The system should ensure that the posts are saved and submitted accurately</w:t>
            </w:r>
            <w:r>
              <w:rPr>
                <w:sz w:val="26"/>
                <w:szCs w:val="26"/>
              </w:rPr>
              <w:t>.</w:t>
            </w:r>
          </w:p>
          <w:p w14:paraId="13F00765" w14:textId="77777777" w:rsidR="00531B3B" w:rsidRDefault="00531B3B" w:rsidP="00B109D6">
            <w:pPr>
              <w:spacing w:after="160" w:line="360" w:lineRule="auto"/>
              <w:rPr>
                <w:sz w:val="26"/>
                <w:szCs w:val="26"/>
              </w:rPr>
            </w:pPr>
            <w:r>
              <w:rPr>
                <w:sz w:val="26"/>
                <w:szCs w:val="26"/>
              </w:rPr>
              <w:t xml:space="preserve">- </w:t>
            </w:r>
            <w:r w:rsidRPr="00D41951">
              <w:rPr>
                <w:sz w:val="26"/>
                <w:szCs w:val="26"/>
              </w:rPr>
              <w:t>The admin approval process should be efficient to avoid delays in publishing posts</w:t>
            </w:r>
            <w:r>
              <w:rPr>
                <w:sz w:val="26"/>
                <w:szCs w:val="26"/>
              </w:rPr>
              <w:t>.</w:t>
            </w:r>
          </w:p>
          <w:p w14:paraId="22829F12" w14:textId="43C3BB15" w:rsidR="00C86963" w:rsidRDefault="00C86963" w:rsidP="00B109D6">
            <w:pPr>
              <w:spacing w:after="160" w:line="360" w:lineRule="auto"/>
              <w:rPr>
                <w:sz w:val="26"/>
                <w:szCs w:val="26"/>
              </w:rPr>
            </w:pPr>
            <w:r>
              <w:rPr>
                <w:sz w:val="26"/>
                <w:szCs w:val="26"/>
              </w:rPr>
              <w:t xml:space="preserve">- </w:t>
            </w:r>
            <w:r w:rsidRPr="00C86963">
              <w:rPr>
                <w:sz w:val="26"/>
                <w:szCs w:val="26"/>
              </w:rPr>
              <w:t xml:space="preserve">The add </w:t>
            </w:r>
            <w:r>
              <w:rPr>
                <w:sz w:val="26"/>
                <w:szCs w:val="26"/>
              </w:rPr>
              <w:t>post</w:t>
            </w:r>
            <w:r w:rsidRPr="00C86963">
              <w:rPr>
                <w:sz w:val="26"/>
                <w:szCs w:val="26"/>
              </w:rPr>
              <w:t xml:space="preserve"> process should include validation to ensure that all necessary user details are provided and correct.</w:t>
            </w:r>
          </w:p>
        </w:tc>
      </w:tr>
    </w:tbl>
    <w:p w14:paraId="7989B424" w14:textId="77777777" w:rsidR="00863904" w:rsidRDefault="00863904" w:rsidP="00863904">
      <w:pPr>
        <w:spacing w:after="160" w:line="360" w:lineRule="auto"/>
        <w:rPr>
          <w:color w:val="FF0000"/>
          <w:sz w:val="26"/>
          <w:szCs w:val="26"/>
        </w:rPr>
      </w:pPr>
    </w:p>
    <w:p w14:paraId="00CD9A0E" w14:textId="77777777" w:rsidR="00D32F22" w:rsidRDefault="00D32F22" w:rsidP="00D32F22">
      <w:pPr>
        <w:spacing w:after="160" w:line="360" w:lineRule="auto"/>
        <w:jc w:val="center"/>
        <w:rPr>
          <w:color w:val="FF0000"/>
          <w:sz w:val="26"/>
          <w:szCs w:val="26"/>
        </w:rPr>
      </w:pPr>
    </w:p>
    <w:p w14:paraId="5B1226DC" w14:textId="77777777" w:rsidR="00D32F22" w:rsidRDefault="00D32F22" w:rsidP="00012941">
      <w:pPr>
        <w:spacing w:after="160" w:line="360" w:lineRule="auto"/>
        <w:jc w:val="both"/>
        <w:rPr>
          <w:sz w:val="26"/>
          <w:szCs w:val="26"/>
        </w:rPr>
      </w:pPr>
    </w:p>
    <w:p w14:paraId="7F0CADB1" w14:textId="5D0D98A9" w:rsidR="00652404" w:rsidRDefault="00FF1BDE" w:rsidP="00652404">
      <w:pPr>
        <w:keepNext/>
        <w:spacing w:after="160" w:line="360" w:lineRule="auto"/>
        <w:jc w:val="both"/>
      </w:pPr>
      <w:r>
        <w:rPr>
          <w:noProof/>
        </w:rPr>
        <w:lastRenderedPageBreak/>
        <w:t xml:space="preserve">                   </w:t>
      </w:r>
      <w:r w:rsidR="00AB6974">
        <w:rPr>
          <w:noProof/>
        </w:rPr>
        <w:drawing>
          <wp:inline distT="0" distB="0" distL="0" distR="0" wp14:anchorId="08385630" wp14:editId="6278EB9E">
            <wp:extent cx="4312920" cy="2293620"/>
            <wp:effectExtent l="0" t="0" r="0" b="0"/>
            <wp:docPr id="161798117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2920" cy="2293620"/>
                    </a:xfrm>
                    <a:prstGeom prst="rect">
                      <a:avLst/>
                    </a:prstGeom>
                    <a:noFill/>
                    <a:ln>
                      <a:noFill/>
                    </a:ln>
                  </pic:spPr>
                </pic:pic>
              </a:graphicData>
            </a:graphic>
          </wp:inline>
        </w:drawing>
      </w:r>
    </w:p>
    <w:p w14:paraId="31EC407F" w14:textId="2143D298" w:rsidR="000963A3" w:rsidRDefault="00652404" w:rsidP="00EC4B64">
      <w:pPr>
        <w:pStyle w:val="Chuthich"/>
        <w:jc w:val="center"/>
        <w:rPr>
          <w:i w:val="0"/>
          <w:iCs w:val="0"/>
          <w:color w:val="auto"/>
          <w:sz w:val="26"/>
          <w:szCs w:val="26"/>
        </w:rPr>
      </w:pPr>
      <w:bookmarkStart w:id="104" w:name="_Toc168141513"/>
      <w:r w:rsidRPr="00EC4B64">
        <w:rPr>
          <w:b/>
          <w:bCs/>
          <w:i w:val="0"/>
          <w:iCs w:val="0"/>
          <w:color w:val="auto"/>
          <w:sz w:val="26"/>
          <w:szCs w:val="26"/>
        </w:rPr>
        <w:t>Figure</w:t>
      </w:r>
      <w:r w:rsidRPr="00EC4B64">
        <w:rPr>
          <w:i w:val="0"/>
          <w:iCs w:val="0"/>
          <w:color w:val="auto"/>
          <w:sz w:val="26"/>
          <w:szCs w:val="26"/>
        </w:rPr>
        <w:t xml:space="preserve"> 3.</w:t>
      </w:r>
      <w:r w:rsidR="009D6CEB">
        <w:rPr>
          <w:i w:val="0"/>
          <w:iCs w:val="0"/>
          <w:color w:val="auto"/>
          <w:sz w:val="26"/>
          <w:szCs w:val="26"/>
        </w:rPr>
        <w:t>10</w:t>
      </w:r>
      <w:r w:rsidRPr="00EC4B64">
        <w:rPr>
          <w:i w:val="0"/>
          <w:iCs w:val="0"/>
          <w:color w:val="auto"/>
          <w:sz w:val="26"/>
          <w:szCs w:val="26"/>
        </w:rPr>
        <w:t xml:space="preserve">: </w:t>
      </w:r>
      <w:r w:rsidR="007F1C7C">
        <w:rPr>
          <w:i w:val="0"/>
          <w:iCs w:val="0"/>
          <w:color w:val="auto"/>
          <w:sz w:val="26"/>
          <w:szCs w:val="26"/>
        </w:rPr>
        <w:t>Users</w:t>
      </w:r>
      <w:r w:rsidRPr="00EC4B64">
        <w:rPr>
          <w:i w:val="0"/>
          <w:iCs w:val="0"/>
          <w:color w:val="auto"/>
          <w:sz w:val="26"/>
          <w:szCs w:val="26"/>
        </w:rPr>
        <w:t xml:space="preserve"> Management UC for Admin</w:t>
      </w:r>
      <w:bookmarkEnd w:id="104"/>
    </w:p>
    <w:p w14:paraId="6F90EDCB" w14:textId="77777777" w:rsidR="00E15506" w:rsidRPr="00E15506" w:rsidRDefault="00E15506" w:rsidP="00E15506"/>
    <w:tbl>
      <w:tblPr>
        <w:tblStyle w:val="LiBang"/>
        <w:tblW w:w="9062" w:type="dxa"/>
        <w:tblInd w:w="-113" w:type="dxa"/>
        <w:tblLook w:val="04A0" w:firstRow="1" w:lastRow="0" w:firstColumn="1" w:lastColumn="0" w:noHBand="0" w:noVBand="1"/>
      </w:tblPr>
      <w:tblGrid>
        <w:gridCol w:w="4531"/>
        <w:gridCol w:w="4531"/>
      </w:tblGrid>
      <w:tr w:rsidR="00E15506" w14:paraId="14AD2827" w14:textId="77777777" w:rsidTr="00B109D6">
        <w:tc>
          <w:tcPr>
            <w:tcW w:w="4531" w:type="dxa"/>
          </w:tcPr>
          <w:p w14:paraId="6AE92EC0" w14:textId="77777777" w:rsidR="00E15506" w:rsidRDefault="00E15506" w:rsidP="00B109D6">
            <w:pPr>
              <w:spacing w:after="160" w:line="360" w:lineRule="auto"/>
              <w:jc w:val="center"/>
              <w:rPr>
                <w:sz w:val="26"/>
                <w:szCs w:val="26"/>
              </w:rPr>
            </w:pPr>
            <w:r w:rsidRPr="004913CE">
              <w:rPr>
                <w:sz w:val="26"/>
                <w:szCs w:val="26"/>
              </w:rPr>
              <w:t>Use Case Name</w:t>
            </w:r>
          </w:p>
        </w:tc>
        <w:tc>
          <w:tcPr>
            <w:tcW w:w="4531" w:type="dxa"/>
          </w:tcPr>
          <w:p w14:paraId="0EB36EC5" w14:textId="2C19B4D1" w:rsidR="00E15506" w:rsidRDefault="006F3063" w:rsidP="00B109D6">
            <w:pPr>
              <w:spacing w:after="160" w:line="360" w:lineRule="auto"/>
              <w:jc w:val="center"/>
              <w:rPr>
                <w:sz w:val="26"/>
                <w:szCs w:val="26"/>
              </w:rPr>
            </w:pPr>
            <w:r>
              <w:rPr>
                <w:sz w:val="26"/>
                <w:szCs w:val="26"/>
              </w:rPr>
              <w:t>Users</w:t>
            </w:r>
            <w:r w:rsidR="00E15506" w:rsidRPr="004D1CD8">
              <w:rPr>
                <w:sz w:val="26"/>
                <w:szCs w:val="26"/>
              </w:rPr>
              <w:t xml:space="preserve"> Management UC for A</w:t>
            </w:r>
            <w:r w:rsidR="00E15506">
              <w:rPr>
                <w:sz w:val="26"/>
                <w:szCs w:val="26"/>
              </w:rPr>
              <w:t>dmin</w:t>
            </w:r>
          </w:p>
        </w:tc>
      </w:tr>
      <w:tr w:rsidR="00E15506" w14:paraId="24F3EC2A" w14:textId="77777777" w:rsidTr="00B109D6">
        <w:tc>
          <w:tcPr>
            <w:tcW w:w="4531" w:type="dxa"/>
          </w:tcPr>
          <w:p w14:paraId="51EA1691" w14:textId="77777777" w:rsidR="00E15506" w:rsidRDefault="00E15506" w:rsidP="00B109D6">
            <w:pPr>
              <w:spacing w:after="160" w:line="360" w:lineRule="auto"/>
              <w:jc w:val="center"/>
              <w:rPr>
                <w:sz w:val="26"/>
                <w:szCs w:val="26"/>
              </w:rPr>
            </w:pPr>
            <w:r w:rsidRPr="004913CE">
              <w:rPr>
                <w:sz w:val="26"/>
                <w:szCs w:val="26"/>
              </w:rPr>
              <w:t>Use Case Description</w:t>
            </w:r>
          </w:p>
        </w:tc>
        <w:tc>
          <w:tcPr>
            <w:tcW w:w="4531" w:type="dxa"/>
          </w:tcPr>
          <w:p w14:paraId="1C708D92" w14:textId="39E79CCF" w:rsidR="00E15506" w:rsidRDefault="00671CD8" w:rsidP="00B109D6">
            <w:pPr>
              <w:spacing w:after="160" w:line="360" w:lineRule="auto"/>
              <w:rPr>
                <w:sz w:val="26"/>
                <w:szCs w:val="26"/>
              </w:rPr>
            </w:pPr>
            <w:r w:rsidRPr="00671CD8">
              <w:rPr>
                <w:sz w:val="26"/>
                <w:szCs w:val="26"/>
              </w:rPr>
              <w:t>This use case describes the process by which an admin manages users, including adding new users and viewing a list of all users within the system. The admin must be logged into the system to manage users.</w:t>
            </w:r>
          </w:p>
        </w:tc>
      </w:tr>
      <w:tr w:rsidR="00E15506" w14:paraId="6037821C" w14:textId="77777777" w:rsidTr="00B109D6">
        <w:tc>
          <w:tcPr>
            <w:tcW w:w="4531" w:type="dxa"/>
          </w:tcPr>
          <w:p w14:paraId="3CB7BDBB" w14:textId="77777777" w:rsidR="00E15506" w:rsidRDefault="00E15506" w:rsidP="00B109D6">
            <w:pPr>
              <w:spacing w:after="160" w:line="360" w:lineRule="auto"/>
              <w:jc w:val="center"/>
              <w:rPr>
                <w:sz w:val="26"/>
                <w:szCs w:val="26"/>
              </w:rPr>
            </w:pPr>
            <w:r w:rsidRPr="004913CE">
              <w:rPr>
                <w:sz w:val="26"/>
                <w:szCs w:val="26"/>
              </w:rPr>
              <w:t>Actor</w:t>
            </w:r>
            <w:r>
              <w:rPr>
                <w:sz w:val="26"/>
                <w:szCs w:val="26"/>
              </w:rPr>
              <w:t>s</w:t>
            </w:r>
          </w:p>
        </w:tc>
        <w:tc>
          <w:tcPr>
            <w:tcW w:w="4531" w:type="dxa"/>
          </w:tcPr>
          <w:p w14:paraId="6FF68ACB" w14:textId="77777777" w:rsidR="00E15506" w:rsidRDefault="00E15506" w:rsidP="00B109D6">
            <w:pPr>
              <w:spacing w:after="160" w:line="360" w:lineRule="auto"/>
              <w:rPr>
                <w:sz w:val="26"/>
                <w:szCs w:val="26"/>
              </w:rPr>
            </w:pPr>
            <w:r>
              <w:rPr>
                <w:sz w:val="26"/>
                <w:szCs w:val="26"/>
              </w:rPr>
              <w:t>Admin</w:t>
            </w:r>
          </w:p>
        </w:tc>
      </w:tr>
      <w:tr w:rsidR="00E15506" w14:paraId="669EC333" w14:textId="77777777" w:rsidTr="00B109D6">
        <w:tc>
          <w:tcPr>
            <w:tcW w:w="4531" w:type="dxa"/>
          </w:tcPr>
          <w:p w14:paraId="4C874975" w14:textId="77777777" w:rsidR="00E15506" w:rsidRDefault="00E15506" w:rsidP="00B109D6">
            <w:pPr>
              <w:spacing w:after="160" w:line="360" w:lineRule="auto"/>
              <w:jc w:val="center"/>
              <w:rPr>
                <w:sz w:val="26"/>
                <w:szCs w:val="26"/>
              </w:rPr>
            </w:pPr>
            <w:r w:rsidRPr="004913CE">
              <w:rPr>
                <w:sz w:val="26"/>
                <w:szCs w:val="26"/>
              </w:rPr>
              <w:t>Preconditions</w:t>
            </w:r>
          </w:p>
        </w:tc>
        <w:tc>
          <w:tcPr>
            <w:tcW w:w="4531" w:type="dxa"/>
          </w:tcPr>
          <w:p w14:paraId="7D19ECCF" w14:textId="77777777" w:rsidR="00E15506" w:rsidRDefault="00E15506" w:rsidP="00B109D6">
            <w:pPr>
              <w:spacing w:after="160" w:line="360" w:lineRule="auto"/>
              <w:rPr>
                <w:sz w:val="26"/>
                <w:szCs w:val="26"/>
              </w:rPr>
            </w:pPr>
            <w:r w:rsidRPr="003740A5">
              <w:rPr>
                <w:sz w:val="26"/>
                <w:szCs w:val="26"/>
              </w:rPr>
              <w:t>The a</w:t>
            </w:r>
            <w:r>
              <w:rPr>
                <w:sz w:val="26"/>
                <w:szCs w:val="26"/>
              </w:rPr>
              <w:t>dmin</w:t>
            </w:r>
            <w:r w:rsidRPr="003740A5">
              <w:rPr>
                <w:sz w:val="26"/>
                <w:szCs w:val="26"/>
              </w:rPr>
              <w:t xml:space="preserve"> must be logged into the system.</w:t>
            </w:r>
          </w:p>
        </w:tc>
      </w:tr>
      <w:tr w:rsidR="00E15506" w14:paraId="7286E596" w14:textId="77777777" w:rsidTr="00B109D6">
        <w:tc>
          <w:tcPr>
            <w:tcW w:w="4531" w:type="dxa"/>
          </w:tcPr>
          <w:p w14:paraId="73B35B0F" w14:textId="77777777" w:rsidR="00E15506" w:rsidRDefault="00E15506" w:rsidP="00B109D6">
            <w:pPr>
              <w:spacing w:after="160" w:line="360" w:lineRule="auto"/>
              <w:jc w:val="center"/>
              <w:rPr>
                <w:sz w:val="26"/>
                <w:szCs w:val="26"/>
              </w:rPr>
            </w:pPr>
            <w:r w:rsidRPr="004913CE">
              <w:rPr>
                <w:sz w:val="26"/>
                <w:szCs w:val="26"/>
              </w:rPr>
              <w:t>Postconditions</w:t>
            </w:r>
          </w:p>
        </w:tc>
        <w:tc>
          <w:tcPr>
            <w:tcW w:w="4531" w:type="dxa"/>
          </w:tcPr>
          <w:p w14:paraId="37423E4F" w14:textId="776152E6" w:rsidR="00D96632" w:rsidRPr="00D96632" w:rsidRDefault="00D96632" w:rsidP="00D96632">
            <w:pPr>
              <w:spacing w:after="160" w:line="360" w:lineRule="auto"/>
              <w:rPr>
                <w:sz w:val="26"/>
                <w:szCs w:val="26"/>
              </w:rPr>
            </w:pPr>
            <w:r>
              <w:rPr>
                <w:sz w:val="26"/>
                <w:szCs w:val="26"/>
              </w:rPr>
              <w:t xml:space="preserve">- </w:t>
            </w:r>
            <w:r w:rsidRPr="00D96632">
              <w:rPr>
                <w:sz w:val="26"/>
                <w:szCs w:val="26"/>
              </w:rPr>
              <w:t>Users are added to the system or viewed as specified by the admin.</w:t>
            </w:r>
          </w:p>
          <w:p w14:paraId="57B26985" w14:textId="4A223FEE" w:rsidR="00E15506" w:rsidRPr="00D13B9A" w:rsidRDefault="00D96632" w:rsidP="00D96632">
            <w:pPr>
              <w:spacing w:after="160" w:line="360" w:lineRule="auto"/>
              <w:rPr>
                <w:sz w:val="26"/>
                <w:szCs w:val="26"/>
              </w:rPr>
            </w:pPr>
            <w:r>
              <w:rPr>
                <w:sz w:val="26"/>
                <w:szCs w:val="26"/>
              </w:rPr>
              <w:t xml:space="preserve">- </w:t>
            </w:r>
            <w:r w:rsidRPr="00D96632">
              <w:rPr>
                <w:sz w:val="26"/>
                <w:szCs w:val="26"/>
              </w:rPr>
              <w:t>The system reflects the current list of users accurately.</w:t>
            </w:r>
          </w:p>
        </w:tc>
      </w:tr>
      <w:tr w:rsidR="00E15506" w14:paraId="13DDBC48" w14:textId="77777777" w:rsidTr="00B109D6">
        <w:tc>
          <w:tcPr>
            <w:tcW w:w="4531" w:type="dxa"/>
          </w:tcPr>
          <w:p w14:paraId="3C229644" w14:textId="77777777" w:rsidR="00E15506" w:rsidRDefault="00E15506" w:rsidP="00B109D6">
            <w:pPr>
              <w:spacing w:after="160" w:line="360" w:lineRule="auto"/>
              <w:jc w:val="center"/>
              <w:rPr>
                <w:sz w:val="26"/>
                <w:szCs w:val="26"/>
              </w:rPr>
            </w:pPr>
            <w:r w:rsidRPr="004913CE">
              <w:rPr>
                <w:sz w:val="26"/>
                <w:szCs w:val="26"/>
              </w:rPr>
              <w:t>Main Flow</w:t>
            </w:r>
          </w:p>
        </w:tc>
        <w:tc>
          <w:tcPr>
            <w:tcW w:w="4531" w:type="dxa"/>
          </w:tcPr>
          <w:p w14:paraId="15EB8267" w14:textId="77777777" w:rsidR="00E15506" w:rsidRPr="003740A5" w:rsidRDefault="00E15506" w:rsidP="00B109D6">
            <w:pPr>
              <w:spacing w:after="160" w:line="360" w:lineRule="auto"/>
              <w:rPr>
                <w:sz w:val="26"/>
                <w:szCs w:val="26"/>
              </w:rPr>
            </w:pPr>
            <w:r>
              <w:rPr>
                <w:sz w:val="26"/>
                <w:szCs w:val="26"/>
              </w:rPr>
              <w:t xml:space="preserve">- The </w:t>
            </w:r>
            <w:r w:rsidRPr="003740A5">
              <w:rPr>
                <w:sz w:val="26"/>
                <w:szCs w:val="26"/>
              </w:rPr>
              <w:t>Author logs into the system</w:t>
            </w:r>
            <w:r>
              <w:rPr>
                <w:sz w:val="26"/>
                <w:szCs w:val="26"/>
              </w:rPr>
              <w:t>.</w:t>
            </w:r>
          </w:p>
          <w:p w14:paraId="06F658C7" w14:textId="77777777" w:rsidR="00E15506" w:rsidRPr="003740A5" w:rsidRDefault="00E15506" w:rsidP="00B109D6">
            <w:pPr>
              <w:spacing w:after="160" w:line="360" w:lineRule="auto"/>
              <w:rPr>
                <w:sz w:val="26"/>
                <w:szCs w:val="26"/>
              </w:rPr>
            </w:pPr>
            <w:r>
              <w:rPr>
                <w:sz w:val="26"/>
                <w:szCs w:val="26"/>
              </w:rPr>
              <w:t xml:space="preserve">- The </w:t>
            </w:r>
            <w:r w:rsidRPr="003740A5">
              <w:rPr>
                <w:sz w:val="26"/>
                <w:szCs w:val="26"/>
              </w:rPr>
              <w:t xml:space="preserve">Author </w:t>
            </w:r>
            <w:r>
              <w:rPr>
                <w:sz w:val="26"/>
                <w:szCs w:val="26"/>
              </w:rPr>
              <w:t>goes to Admin dashboard.</w:t>
            </w:r>
          </w:p>
          <w:p w14:paraId="33B875FA" w14:textId="77777777" w:rsidR="00E15506" w:rsidRPr="004A276B" w:rsidRDefault="00E15506" w:rsidP="00B109D6">
            <w:pPr>
              <w:spacing w:after="160" w:line="360" w:lineRule="auto"/>
              <w:rPr>
                <w:sz w:val="26"/>
                <w:szCs w:val="26"/>
              </w:rPr>
            </w:pPr>
            <w:r>
              <w:rPr>
                <w:sz w:val="26"/>
                <w:szCs w:val="26"/>
              </w:rPr>
              <w:t xml:space="preserve">- </w:t>
            </w:r>
            <w:r w:rsidRPr="004A276B">
              <w:rPr>
                <w:sz w:val="26"/>
                <w:szCs w:val="26"/>
              </w:rPr>
              <w:t>Admin can choose to:</w:t>
            </w:r>
          </w:p>
          <w:p w14:paraId="4692CDB0" w14:textId="7CEE26ED" w:rsidR="00E15506" w:rsidRPr="004A276B" w:rsidRDefault="00E15506" w:rsidP="00B109D6">
            <w:pPr>
              <w:spacing w:after="160" w:line="360" w:lineRule="auto"/>
              <w:rPr>
                <w:sz w:val="26"/>
                <w:szCs w:val="26"/>
              </w:rPr>
            </w:pPr>
            <w:r>
              <w:rPr>
                <w:sz w:val="26"/>
                <w:szCs w:val="26"/>
              </w:rPr>
              <w:lastRenderedPageBreak/>
              <w:t xml:space="preserve">+ </w:t>
            </w:r>
            <w:r w:rsidRPr="004A276B">
              <w:rPr>
                <w:sz w:val="26"/>
                <w:szCs w:val="26"/>
              </w:rPr>
              <w:t xml:space="preserve">Add a new </w:t>
            </w:r>
            <w:r w:rsidR="009651AA">
              <w:rPr>
                <w:sz w:val="26"/>
                <w:szCs w:val="26"/>
              </w:rPr>
              <w:t>user</w:t>
            </w:r>
            <w:r w:rsidRPr="004A276B">
              <w:rPr>
                <w:sz w:val="26"/>
                <w:szCs w:val="26"/>
              </w:rPr>
              <w:t>.</w:t>
            </w:r>
          </w:p>
          <w:p w14:paraId="08E9B8ED" w14:textId="1A2EEC2A" w:rsidR="00E15506" w:rsidRPr="004A276B" w:rsidRDefault="00E15506" w:rsidP="00B109D6">
            <w:pPr>
              <w:spacing w:after="160" w:line="360" w:lineRule="auto"/>
              <w:rPr>
                <w:sz w:val="26"/>
                <w:szCs w:val="26"/>
              </w:rPr>
            </w:pPr>
            <w:r>
              <w:rPr>
                <w:sz w:val="26"/>
                <w:szCs w:val="26"/>
              </w:rPr>
              <w:t xml:space="preserve">+ </w:t>
            </w:r>
            <w:r w:rsidR="009651AA">
              <w:rPr>
                <w:sz w:val="26"/>
                <w:szCs w:val="26"/>
              </w:rPr>
              <w:t>See all users</w:t>
            </w:r>
            <w:r w:rsidRPr="004A276B">
              <w:rPr>
                <w:sz w:val="26"/>
                <w:szCs w:val="26"/>
              </w:rPr>
              <w:t>.</w:t>
            </w:r>
          </w:p>
          <w:p w14:paraId="4670C836" w14:textId="77777777" w:rsidR="008533E1" w:rsidRPr="008533E1" w:rsidRDefault="008533E1" w:rsidP="008533E1">
            <w:pPr>
              <w:spacing w:after="160" w:line="360" w:lineRule="auto"/>
              <w:rPr>
                <w:sz w:val="26"/>
                <w:szCs w:val="26"/>
              </w:rPr>
            </w:pPr>
            <w:r>
              <w:rPr>
                <w:sz w:val="26"/>
                <w:szCs w:val="26"/>
              </w:rPr>
              <w:t xml:space="preserve">- </w:t>
            </w:r>
            <w:r w:rsidRPr="008533E1">
              <w:rPr>
                <w:sz w:val="26"/>
                <w:szCs w:val="26"/>
              </w:rPr>
              <w:t>For adding a new user:</w:t>
            </w:r>
          </w:p>
          <w:p w14:paraId="6FBD9AE1" w14:textId="53C69113" w:rsidR="008533E1" w:rsidRPr="008533E1" w:rsidRDefault="008533E1" w:rsidP="008533E1">
            <w:pPr>
              <w:spacing w:after="160" w:line="360" w:lineRule="auto"/>
              <w:rPr>
                <w:sz w:val="26"/>
                <w:szCs w:val="26"/>
              </w:rPr>
            </w:pPr>
            <w:r>
              <w:rPr>
                <w:sz w:val="26"/>
                <w:szCs w:val="26"/>
              </w:rPr>
              <w:t xml:space="preserve">+ </w:t>
            </w:r>
            <w:r w:rsidRPr="008533E1">
              <w:rPr>
                <w:sz w:val="26"/>
                <w:szCs w:val="26"/>
              </w:rPr>
              <w:t>Admin selects "Add Users."</w:t>
            </w:r>
          </w:p>
          <w:p w14:paraId="57EB8CB8" w14:textId="53F5C56B" w:rsidR="008533E1" w:rsidRPr="008533E1" w:rsidRDefault="008533E1" w:rsidP="008533E1">
            <w:pPr>
              <w:spacing w:after="160" w:line="360" w:lineRule="auto"/>
              <w:rPr>
                <w:sz w:val="26"/>
                <w:szCs w:val="26"/>
              </w:rPr>
            </w:pPr>
            <w:r>
              <w:rPr>
                <w:sz w:val="26"/>
                <w:szCs w:val="26"/>
              </w:rPr>
              <w:t xml:space="preserve">+ </w:t>
            </w:r>
            <w:r w:rsidRPr="008533E1">
              <w:rPr>
                <w:sz w:val="26"/>
                <w:szCs w:val="26"/>
              </w:rPr>
              <w:t>Admin enters the user details and submits the form.</w:t>
            </w:r>
          </w:p>
          <w:p w14:paraId="3638EA08" w14:textId="77777777" w:rsidR="00E15506" w:rsidRDefault="008533E1" w:rsidP="008533E1">
            <w:pPr>
              <w:spacing w:after="160" w:line="360" w:lineRule="auto"/>
              <w:rPr>
                <w:sz w:val="26"/>
                <w:szCs w:val="26"/>
              </w:rPr>
            </w:pPr>
            <w:r>
              <w:rPr>
                <w:sz w:val="26"/>
                <w:szCs w:val="26"/>
              </w:rPr>
              <w:t xml:space="preserve">+ </w:t>
            </w:r>
            <w:r w:rsidRPr="008533E1">
              <w:rPr>
                <w:sz w:val="26"/>
                <w:szCs w:val="26"/>
              </w:rPr>
              <w:t>The system validates and saves the new user information.</w:t>
            </w:r>
          </w:p>
          <w:p w14:paraId="0E80650F" w14:textId="77777777" w:rsidR="00B5756E" w:rsidRPr="00B5756E" w:rsidRDefault="00B5756E" w:rsidP="00B5756E">
            <w:pPr>
              <w:spacing w:after="160" w:line="360" w:lineRule="auto"/>
              <w:rPr>
                <w:sz w:val="26"/>
                <w:szCs w:val="26"/>
              </w:rPr>
            </w:pPr>
            <w:r>
              <w:rPr>
                <w:sz w:val="26"/>
                <w:szCs w:val="26"/>
              </w:rPr>
              <w:t xml:space="preserve">- </w:t>
            </w:r>
            <w:r w:rsidRPr="00B5756E">
              <w:rPr>
                <w:sz w:val="26"/>
                <w:szCs w:val="26"/>
              </w:rPr>
              <w:t>For seeing all users:</w:t>
            </w:r>
          </w:p>
          <w:p w14:paraId="6EB1B2E8" w14:textId="7EFDB260" w:rsidR="00B5756E" w:rsidRPr="00B5756E" w:rsidRDefault="00B5756E" w:rsidP="00B5756E">
            <w:pPr>
              <w:spacing w:after="160" w:line="360" w:lineRule="auto"/>
              <w:rPr>
                <w:sz w:val="26"/>
                <w:szCs w:val="26"/>
              </w:rPr>
            </w:pPr>
            <w:r>
              <w:rPr>
                <w:sz w:val="26"/>
                <w:szCs w:val="26"/>
              </w:rPr>
              <w:t xml:space="preserve">+ </w:t>
            </w:r>
            <w:r w:rsidRPr="00B5756E">
              <w:rPr>
                <w:sz w:val="26"/>
                <w:szCs w:val="26"/>
              </w:rPr>
              <w:t>Admin selects "See All Users."</w:t>
            </w:r>
          </w:p>
          <w:p w14:paraId="78BA084F" w14:textId="561B7552" w:rsidR="00B5756E" w:rsidRPr="00D13B9A" w:rsidRDefault="00B5756E" w:rsidP="00B5756E">
            <w:pPr>
              <w:spacing w:after="160" w:line="360" w:lineRule="auto"/>
              <w:rPr>
                <w:sz w:val="26"/>
                <w:szCs w:val="26"/>
              </w:rPr>
            </w:pPr>
            <w:r>
              <w:rPr>
                <w:sz w:val="26"/>
                <w:szCs w:val="26"/>
              </w:rPr>
              <w:t xml:space="preserve">+ </w:t>
            </w:r>
            <w:r w:rsidRPr="00B5756E">
              <w:rPr>
                <w:sz w:val="26"/>
                <w:szCs w:val="26"/>
              </w:rPr>
              <w:t>The system retrieves and displays the list of all users.</w:t>
            </w:r>
          </w:p>
        </w:tc>
      </w:tr>
      <w:tr w:rsidR="00E15506" w14:paraId="2F9C7704" w14:textId="77777777" w:rsidTr="00B109D6">
        <w:tc>
          <w:tcPr>
            <w:tcW w:w="4531" w:type="dxa"/>
          </w:tcPr>
          <w:p w14:paraId="3C8CDA1E" w14:textId="77777777" w:rsidR="00E15506" w:rsidRDefault="00E15506" w:rsidP="00B109D6">
            <w:pPr>
              <w:spacing w:after="160" w:line="360" w:lineRule="auto"/>
              <w:jc w:val="center"/>
              <w:rPr>
                <w:sz w:val="26"/>
                <w:szCs w:val="26"/>
              </w:rPr>
            </w:pPr>
            <w:r w:rsidRPr="004913CE">
              <w:rPr>
                <w:sz w:val="26"/>
                <w:szCs w:val="26"/>
              </w:rPr>
              <w:lastRenderedPageBreak/>
              <w:t>Alternate Flows</w:t>
            </w:r>
          </w:p>
        </w:tc>
        <w:tc>
          <w:tcPr>
            <w:tcW w:w="4531" w:type="dxa"/>
          </w:tcPr>
          <w:p w14:paraId="298EA3BB" w14:textId="23F6F4A5" w:rsidR="00E15506" w:rsidRDefault="006D0297" w:rsidP="00B109D6">
            <w:pPr>
              <w:spacing w:after="160" w:line="360" w:lineRule="auto"/>
              <w:rPr>
                <w:sz w:val="26"/>
                <w:szCs w:val="26"/>
              </w:rPr>
            </w:pPr>
            <w:r>
              <w:rPr>
                <w:sz w:val="26"/>
                <w:szCs w:val="26"/>
              </w:rPr>
              <w:t xml:space="preserve">- </w:t>
            </w:r>
            <w:r w:rsidR="00E15506">
              <w:rPr>
                <w:sz w:val="26"/>
                <w:szCs w:val="26"/>
              </w:rPr>
              <w:t xml:space="preserve">If admin not </w:t>
            </w:r>
            <w:r>
              <w:rPr>
                <w:sz w:val="26"/>
                <w:szCs w:val="26"/>
              </w:rPr>
              <w:t>login,</w:t>
            </w:r>
            <w:r w:rsidR="00E15506">
              <w:rPr>
                <w:sz w:val="26"/>
                <w:szCs w:val="26"/>
              </w:rPr>
              <w:t xml:space="preserve"> then admin can’t go to admin-dashboard.</w:t>
            </w:r>
          </w:p>
          <w:p w14:paraId="65493DD8" w14:textId="77777777" w:rsidR="006D0297" w:rsidRPr="006D0297" w:rsidRDefault="006D0297" w:rsidP="006D0297">
            <w:pPr>
              <w:spacing w:after="160" w:line="360" w:lineRule="auto"/>
              <w:rPr>
                <w:sz w:val="26"/>
                <w:szCs w:val="26"/>
              </w:rPr>
            </w:pPr>
            <w:r>
              <w:rPr>
                <w:sz w:val="26"/>
                <w:szCs w:val="26"/>
              </w:rPr>
              <w:t xml:space="preserve">- </w:t>
            </w:r>
            <w:r w:rsidRPr="006D0297">
              <w:rPr>
                <w:sz w:val="26"/>
                <w:szCs w:val="26"/>
              </w:rPr>
              <w:t>If the user details are invalid during the add user process:</w:t>
            </w:r>
          </w:p>
          <w:p w14:paraId="518A29E1" w14:textId="3EE165CB" w:rsidR="006D0297" w:rsidRPr="006D0297" w:rsidRDefault="006D0297" w:rsidP="006D0297">
            <w:pPr>
              <w:spacing w:after="160" w:line="360" w:lineRule="auto"/>
              <w:rPr>
                <w:sz w:val="26"/>
                <w:szCs w:val="26"/>
              </w:rPr>
            </w:pPr>
            <w:r>
              <w:rPr>
                <w:sz w:val="26"/>
                <w:szCs w:val="26"/>
              </w:rPr>
              <w:t xml:space="preserve">+ </w:t>
            </w:r>
            <w:r w:rsidRPr="006D0297">
              <w:rPr>
                <w:sz w:val="26"/>
                <w:szCs w:val="26"/>
              </w:rPr>
              <w:t>The system displays an error message.</w:t>
            </w:r>
          </w:p>
          <w:p w14:paraId="02988113" w14:textId="07608D24" w:rsidR="006D0297" w:rsidRDefault="006D0297" w:rsidP="006D0297">
            <w:pPr>
              <w:spacing w:after="160" w:line="360" w:lineRule="auto"/>
              <w:rPr>
                <w:sz w:val="26"/>
                <w:szCs w:val="26"/>
              </w:rPr>
            </w:pPr>
            <w:r>
              <w:rPr>
                <w:sz w:val="26"/>
                <w:szCs w:val="26"/>
              </w:rPr>
              <w:t xml:space="preserve">+ </w:t>
            </w:r>
            <w:r w:rsidRPr="006D0297">
              <w:rPr>
                <w:sz w:val="26"/>
                <w:szCs w:val="26"/>
              </w:rPr>
              <w:t>The admin corrects the user details and resubmits the form.</w:t>
            </w:r>
          </w:p>
        </w:tc>
      </w:tr>
      <w:tr w:rsidR="00E15506" w14:paraId="7CB27F06" w14:textId="77777777" w:rsidTr="00B109D6">
        <w:tc>
          <w:tcPr>
            <w:tcW w:w="4531" w:type="dxa"/>
          </w:tcPr>
          <w:p w14:paraId="208EA861" w14:textId="77777777" w:rsidR="00E15506" w:rsidRDefault="00E15506" w:rsidP="00B109D6">
            <w:pPr>
              <w:spacing w:after="160" w:line="360" w:lineRule="auto"/>
              <w:jc w:val="center"/>
              <w:rPr>
                <w:sz w:val="26"/>
                <w:szCs w:val="26"/>
              </w:rPr>
            </w:pPr>
            <w:r w:rsidRPr="004913CE">
              <w:rPr>
                <w:sz w:val="26"/>
                <w:szCs w:val="26"/>
              </w:rPr>
              <w:t>Special Requirements</w:t>
            </w:r>
          </w:p>
        </w:tc>
        <w:tc>
          <w:tcPr>
            <w:tcW w:w="4531" w:type="dxa"/>
          </w:tcPr>
          <w:p w14:paraId="1BDE4624" w14:textId="12C18673" w:rsidR="00E15506" w:rsidRDefault="00E15506" w:rsidP="00B109D6">
            <w:pPr>
              <w:spacing w:after="160" w:line="360" w:lineRule="auto"/>
              <w:rPr>
                <w:sz w:val="26"/>
                <w:szCs w:val="26"/>
              </w:rPr>
            </w:pPr>
            <w:r>
              <w:rPr>
                <w:sz w:val="26"/>
                <w:szCs w:val="26"/>
              </w:rPr>
              <w:t xml:space="preserve">- </w:t>
            </w:r>
            <w:r w:rsidRPr="00CB5E8B">
              <w:rPr>
                <w:sz w:val="26"/>
                <w:szCs w:val="26"/>
              </w:rPr>
              <w:t xml:space="preserve">The system should provide a user-friendly interface for managing </w:t>
            </w:r>
            <w:r w:rsidR="00785E9F">
              <w:rPr>
                <w:sz w:val="26"/>
                <w:szCs w:val="26"/>
              </w:rPr>
              <w:t>users</w:t>
            </w:r>
            <w:r w:rsidRPr="00CB5E8B">
              <w:rPr>
                <w:sz w:val="26"/>
                <w:szCs w:val="26"/>
              </w:rPr>
              <w:t>.</w:t>
            </w:r>
          </w:p>
          <w:p w14:paraId="2D1B7D95" w14:textId="77777777" w:rsidR="00E15506" w:rsidRDefault="00E15506" w:rsidP="00B109D6">
            <w:pPr>
              <w:spacing w:after="160" w:line="360" w:lineRule="auto"/>
              <w:rPr>
                <w:sz w:val="26"/>
                <w:szCs w:val="26"/>
              </w:rPr>
            </w:pPr>
            <w:r>
              <w:rPr>
                <w:sz w:val="26"/>
                <w:szCs w:val="26"/>
              </w:rPr>
              <w:t xml:space="preserve">- </w:t>
            </w:r>
            <w:r w:rsidRPr="00D41951">
              <w:rPr>
                <w:sz w:val="26"/>
                <w:szCs w:val="26"/>
              </w:rPr>
              <w:t xml:space="preserve">The system should ensure that the </w:t>
            </w:r>
            <w:r w:rsidR="00785E9F">
              <w:rPr>
                <w:sz w:val="26"/>
                <w:szCs w:val="26"/>
              </w:rPr>
              <w:t>users information</w:t>
            </w:r>
            <w:r w:rsidRPr="00D41951">
              <w:rPr>
                <w:sz w:val="26"/>
                <w:szCs w:val="26"/>
              </w:rPr>
              <w:t xml:space="preserve"> are saved and submitted accurately</w:t>
            </w:r>
            <w:r>
              <w:rPr>
                <w:sz w:val="26"/>
                <w:szCs w:val="26"/>
              </w:rPr>
              <w:t>.</w:t>
            </w:r>
          </w:p>
          <w:p w14:paraId="56D6777B" w14:textId="08F3D175" w:rsidR="005A5089" w:rsidRDefault="005A5089" w:rsidP="00B109D6">
            <w:pPr>
              <w:spacing w:after="160" w:line="360" w:lineRule="auto"/>
              <w:rPr>
                <w:sz w:val="26"/>
                <w:szCs w:val="26"/>
              </w:rPr>
            </w:pPr>
            <w:r>
              <w:rPr>
                <w:sz w:val="26"/>
                <w:szCs w:val="26"/>
              </w:rPr>
              <w:lastRenderedPageBreak/>
              <w:t xml:space="preserve">- </w:t>
            </w:r>
            <w:r w:rsidRPr="005A5089">
              <w:rPr>
                <w:sz w:val="26"/>
                <w:szCs w:val="26"/>
              </w:rPr>
              <w:t>The add user process should include validation to ensure that all necessary user details are provided and correct.</w:t>
            </w:r>
          </w:p>
        </w:tc>
      </w:tr>
    </w:tbl>
    <w:p w14:paraId="1869003F" w14:textId="6EDB3766" w:rsidR="00863904" w:rsidRPr="00D12F22" w:rsidRDefault="00863904" w:rsidP="0073391D">
      <w:pPr>
        <w:spacing w:after="160" w:line="360" w:lineRule="auto"/>
        <w:ind w:firstLine="720"/>
        <w:jc w:val="both"/>
        <w:rPr>
          <w:sz w:val="26"/>
          <w:szCs w:val="26"/>
        </w:rPr>
      </w:pPr>
      <w:r>
        <w:rPr>
          <w:sz w:val="26"/>
          <w:szCs w:val="26"/>
        </w:rPr>
        <w:lastRenderedPageBreak/>
        <w:t>.</w:t>
      </w:r>
    </w:p>
    <w:p w14:paraId="3140208F" w14:textId="77777777" w:rsidR="00AB30B2" w:rsidRDefault="00AB30B2" w:rsidP="00D32F22">
      <w:pPr>
        <w:spacing w:after="160" w:line="360" w:lineRule="auto"/>
        <w:jc w:val="center"/>
        <w:rPr>
          <w:color w:val="FF0000"/>
          <w:sz w:val="26"/>
          <w:szCs w:val="26"/>
        </w:rPr>
      </w:pPr>
    </w:p>
    <w:p w14:paraId="433E3741" w14:textId="77777777" w:rsidR="00D32F22" w:rsidRDefault="00D32F22" w:rsidP="00D32F22">
      <w:pPr>
        <w:spacing w:after="160" w:line="360" w:lineRule="auto"/>
        <w:jc w:val="center"/>
        <w:rPr>
          <w:sz w:val="26"/>
          <w:szCs w:val="26"/>
        </w:rPr>
      </w:pPr>
    </w:p>
    <w:p w14:paraId="030C69C2" w14:textId="54845D1F" w:rsidR="000963A3" w:rsidRDefault="009D1DE2" w:rsidP="00012941">
      <w:pPr>
        <w:spacing w:after="160" w:line="360" w:lineRule="auto"/>
        <w:jc w:val="both"/>
        <w:rPr>
          <w:sz w:val="26"/>
          <w:szCs w:val="26"/>
        </w:rPr>
      </w:pPr>
      <w:r>
        <w:rPr>
          <w:noProof/>
        </w:rPr>
        <w:drawing>
          <wp:inline distT="0" distB="0" distL="0" distR="0" wp14:anchorId="7BE90FD0" wp14:editId="46759676">
            <wp:extent cx="5760720" cy="2575560"/>
            <wp:effectExtent l="0" t="0" r="0" b="0"/>
            <wp:docPr id="587200333" name="Hình ảnh 12"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00333" name="Hình ảnh 12" descr="Ảnh có chứa biểu đồ, văn bản, vòng tròn, hàng&#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575560"/>
                    </a:xfrm>
                    <a:prstGeom prst="rect">
                      <a:avLst/>
                    </a:prstGeom>
                    <a:noFill/>
                    <a:ln>
                      <a:noFill/>
                    </a:ln>
                  </pic:spPr>
                </pic:pic>
              </a:graphicData>
            </a:graphic>
          </wp:inline>
        </w:drawing>
      </w:r>
    </w:p>
    <w:p w14:paraId="0736AB7B" w14:textId="23E7043F" w:rsidR="00AB30B2" w:rsidRDefault="00EC4B64" w:rsidP="00EC4B64">
      <w:pPr>
        <w:pStyle w:val="Chuthich"/>
        <w:jc w:val="center"/>
        <w:rPr>
          <w:i w:val="0"/>
          <w:iCs w:val="0"/>
          <w:color w:val="auto"/>
          <w:sz w:val="26"/>
          <w:szCs w:val="26"/>
        </w:rPr>
      </w:pPr>
      <w:bookmarkStart w:id="105" w:name="_Toc168141514"/>
      <w:r w:rsidRPr="00EC4B64">
        <w:rPr>
          <w:b/>
          <w:bCs/>
          <w:i w:val="0"/>
          <w:iCs w:val="0"/>
          <w:color w:val="auto"/>
          <w:sz w:val="26"/>
          <w:szCs w:val="26"/>
        </w:rPr>
        <w:t>Figure</w:t>
      </w:r>
      <w:r w:rsidRPr="00EC4B64">
        <w:rPr>
          <w:i w:val="0"/>
          <w:iCs w:val="0"/>
          <w:color w:val="auto"/>
          <w:sz w:val="26"/>
          <w:szCs w:val="26"/>
        </w:rPr>
        <w:t xml:space="preserve"> 3.</w:t>
      </w:r>
      <w:r w:rsidR="009D1DE2">
        <w:rPr>
          <w:i w:val="0"/>
          <w:iCs w:val="0"/>
          <w:color w:val="auto"/>
          <w:sz w:val="26"/>
          <w:szCs w:val="26"/>
        </w:rPr>
        <w:t>11</w:t>
      </w:r>
      <w:r w:rsidRPr="00EC4B64">
        <w:rPr>
          <w:i w:val="0"/>
          <w:iCs w:val="0"/>
          <w:color w:val="auto"/>
          <w:sz w:val="26"/>
          <w:szCs w:val="26"/>
        </w:rPr>
        <w:t xml:space="preserve">: </w:t>
      </w:r>
      <w:r w:rsidR="009D1DE2">
        <w:rPr>
          <w:i w:val="0"/>
          <w:iCs w:val="0"/>
          <w:color w:val="auto"/>
          <w:sz w:val="26"/>
          <w:szCs w:val="26"/>
        </w:rPr>
        <w:t>Categories</w:t>
      </w:r>
      <w:r w:rsidRPr="00EC4B64">
        <w:rPr>
          <w:i w:val="0"/>
          <w:iCs w:val="0"/>
          <w:color w:val="auto"/>
          <w:sz w:val="26"/>
          <w:szCs w:val="26"/>
        </w:rPr>
        <w:t xml:space="preserve"> Management UC for Admin</w:t>
      </w:r>
      <w:bookmarkEnd w:id="105"/>
    </w:p>
    <w:p w14:paraId="70150D28" w14:textId="77777777" w:rsidR="00190C0F" w:rsidRPr="00190C0F" w:rsidRDefault="00190C0F" w:rsidP="00190C0F"/>
    <w:tbl>
      <w:tblPr>
        <w:tblStyle w:val="LiBang"/>
        <w:tblW w:w="9062" w:type="dxa"/>
        <w:tblInd w:w="-113" w:type="dxa"/>
        <w:tblLook w:val="04A0" w:firstRow="1" w:lastRow="0" w:firstColumn="1" w:lastColumn="0" w:noHBand="0" w:noVBand="1"/>
      </w:tblPr>
      <w:tblGrid>
        <w:gridCol w:w="4531"/>
        <w:gridCol w:w="4531"/>
      </w:tblGrid>
      <w:tr w:rsidR="00190C0F" w14:paraId="415B105E" w14:textId="77777777" w:rsidTr="00B109D6">
        <w:tc>
          <w:tcPr>
            <w:tcW w:w="4531" w:type="dxa"/>
          </w:tcPr>
          <w:p w14:paraId="72A6B9D4" w14:textId="77777777" w:rsidR="00190C0F" w:rsidRDefault="00190C0F" w:rsidP="00B109D6">
            <w:pPr>
              <w:spacing w:after="160" w:line="360" w:lineRule="auto"/>
              <w:jc w:val="center"/>
              <w:rPr>
                <w:sz w:val="26"/>
                <w:szCs w:val="26"/>
              </w:rPr>
            </w:pPr>
            <w:r w:rsidRPr="004913CE">
              <w:rPr>
                <w:sz w:val="26"/>
                <w:szCs w:val="26"/>
              </w:rPr>
              <w:t>Use Case Name</w:t>
            </w:r>
          </w:p>
        </w:tc>
        <w:tc>
          <w:tcPr>
            <w:tcW w:w="4531" w:type="dxa"/>
          </w:tcPr>
          <w:p w14:paraId="0133F56D" w14:textId="1D0239D9" w:rsidR="00190C0F" w:rsidRDefault="00590CFC" w:rsidP="00B109D6">
            <w:pPr>
              <w:spacing w:after="160" w:line="360" w:lineRule="auto"/>
              <w:jc w:val="center"/>
              <w:rPr>
                <w:sz w:val="26"/>
                <w:szCs w:val="26"/>
              </w:rPr>
            </w:pPr>
            <w:r w:rsidRPr="00590CFC">
              <w:rPr>
                <w:sz w:val="26"/>
                <w:szCs w:val="26"/>
              </w:rPr>
              <w:t>Categories Management</w:t>
            </w:r>
          </w:p>
        </w:tc>
      </w:tr>
      <w:tr w:rsidR="00190C0F" w14:paraId="053E6338" w14:textId="77777777" w:rsidTr="00B109D6">
        <w:tc>
          <w:tcPr>
            <w:tcW w:w="4531" w:type="dxa"/>
          </w:tcPr>
          <w:p w14:paraId="5D8FC1B6" w14:textId="77777777" w:rsidR="00190C0F" w:rsidRDefault="00190C0F" w:rsidP="00B109D6">
            <w:pPr>
              <w:spacing w:after="160" w:line="360" w:lineRule="auto"/>
              <w:jc w:val="center"/>
              <w:rPr>
                <w:sz w:val="26"/>
                <w:szCs w:val="26"/>
              </w:rPr>
            </w:pPr>
            <w:r w:rsidRPr="004913CE">
              <w:rPr>
                <w:sz w:val="26"/>
                <w:szCs w:val="26"/>
              </w:rPr>
              <w:t>Use Case Description</w:t>
            </w:r>
          </w:p>
        </w:tc>
        <w:tc>
          <w:tcPr>
            <w:tcW w:w="4531" w:type="dxa"/>
          </w:tcPr>
          <w:p w14:paraId="6F074712" w14:textId="44DADF52" w:rsidR="00190C0F" w:rsidRDefault="00590CFC" w:rsidP="00B109D6">
            <w:pPr>
              <w:spacing w:after="160" w:line="360" w:lineRule="auto"/>
              <w:rPr>
                <w:sz w:val="26"/>
                <w:szCs w:val="26"/>
              </w:rPr>
            </w:pPr>
            <w:r w:rsidRPr="00590CFC">
              <w:rPr>
                <w:sz w:val="26"/>
                <w:szCs w:val="26"/>
              </w:rPr>
              <w:t>This use case describes the process by which an admin manages categories within the system. This includes adding new categories, editing existing categories, and deleting categories</w:t>
            </w:r>
            <w:r>
              <w:rPr>
                <w:sz w:val="26"/>
                <w:szCs w:val="26"/>
              </w:rPr>
              <w:t>.</w:t>
            </w:r>
          </w:p>
        </w:tc>
      </w:tr>
      <w:tr w:rsidR="00190C0F" w14:paraId="2CFBA26D" w14:textId="77777777" w:rsidTr="00B109D6">
        <w:tc>
          <w:tcPr>
            <w:tcW w:w="4531" w:type="dxa"/>
          </w:tcPr>
          <w:p w14:paraId="4571218D" w14:textId="77777777" w:rsidR="00190C0F" w:rsidRDefault="00190C0F" w:rsidP="00B109D6">
            <w:pPr>
              <w:spacing w:after="160" w:line="360" w:lineRule="auto"/>
              <w:jc w:val="center"/>
              <w:rPr>
                <w:sz w:val="26"/>
                <w:szCs w:val="26"/>
              </w:rPr>
            </w:pPr>
            <w:r w:rsidRPr="004913CE">
              <w:rPr>
                <w:sz w:val="26"/>
                <w:szCs w:val="26"/>
              </w:rPr>
              <w:t>Actor</w:t>
            </w:r>
            <w:r>
              <w:rPr>
                <w:sz w:val="26"/>
                <w:szCs w:val="26"/>
              </w:rPr>
              <w:t>s</w:t>
            </w:r>
          </w:p>
        </w:tc>
        <w:tc>
          <w:tcPr>
            <w:tcW w:w="4531" w:type="dxa"/>
          </w:tcPr>
          <w:p w14:paraId="2020FFA2" w14:textId="77777777" w:rsidR="00190C0F" w:rsidRDefault="00190C0F" w:rsidP="00B109D6">
            <w:pPr>
              <w:spacing w:after="160" w:line="360" w:lineRule="auto"/>
              <w:rPr>
                <w:sz w:val="26"/>
                <w:szCs w:val="26"/>
              </w:rPr>
            </w:pPr>
            <w:r>
              <w:rPr>
                <w:sz w:val="26"/>
                <w:szCs w:val="26"/>
              </w:rPr>
              <w:t>Admin</w:t>
            </w:r>
          </w:p>
        </w:tc>
      </w:tr>
      <w:tr w:rsidR="00190C0F" w14:paraId="46823C07" w14:textId="77777777" w:rsidTr="00B109D6">
        <w:tc>
          <w:tcPr>
            <w:tcW w:w="4531" w:type="dxa"/>
          </w:tcPr>
          <w:p w14:paraId="4C92E865" w14:textId="77777777" w:rsidR="00190C0F" w:rsidRDefault="00190C0F" w:rsidP="00B109D6">
            <w:pPr>
              <w:spacing w:after="160" w:line="360" w:lineRule="auto"/>
              <w:jc w:val="center"/>
              <w:rPr>
                <w:sz w:val="26"/>
                <w:szCs w:val="26"/>
              </w:rPr>
            </w:pPr>
            <w:r w:rsidRPr="004913CE">
              <w:rPr>
                <w:sz w:val="26"/>
                <w:szCs w:val="26"/>
              </w:rPr>
              <w:t>Preconditions</w:t>
            </w:r>
          </w:p>
        </w:tc>
        <w:tc>
          <w:tcPr>
            <w:tcW w:w="4531" w:type="dxa"/>
          </w:tcPr>
          <w:p w14:paraId="3AEA3865" w14:textId="77777777" w:rsidR="00190C0F" w:rsidRDefault="00190C0F" w:rsidP="00B109D6">
            <w:pPr>
              <w:spacing w:after="160" w:line="360" w:lineRule="auto"/>
              <w:rPr>
                <w:sz w:val="26"/>
                <w:szCs w:val="26"/>
              </w:rPr>
            </w:pPr>
            <w:r w:rsidRPr="003740A5">
              <w:rPr>
                <w:sz w:val="26"/>
                <w:szCs w:val="26"/>
              </w:rPr>
              <w:t>The a</w:t>
            </w:r>
            <w:r>
              <w:rPr>
                <w:sz w:val="26"/>
                <w:szCs w:val="26"/>
              </w:rPr>
              <w:t>dmin</w:t>
            </w:r>
            <w:r w:rsidRPr="003740A5">
              <w:rPr>
                <w:sz w:val="26"/>
                <w:szCs w:val="26"/>
              </w:rPr>
              <w:t xml:space="preserve"> must be logged into the system.</w:t>
            </w:r>
          </w:p>
        </w:tc>
      </w:tr>
      <w:tr w:rsidR="00190C0F" w14:paraId="3E4AF011" w14:textId="77777777" w:rsidTr="00B109D6">
        <w:tc>
          <w:tcPr>
            <w:tcW w:w="4531" w:type="dxa"/>
          </w:tcPr>
          <w:p w14:paraId="0D45C15F" w14:textId="77777777" w:rsidR="00190C0F" w:rsidRDefault="00190C0F" w:rsidP="00B109D6">
            <w:pPr>
              <w:spacing w:after="160" w:line="360" w:lineRule="auto"/>
              <w:jc w:val="center"/>
              <w:rPr>
                <w:sz w:val="26"/>
                <w:szCs w:val="26"/>
              </w:rPr>
            </w:pPr>
            <w:r w:rsidRPr="004913CE">
              <w:rPr>
                <w:sz w:val="26"/>
                <w:szCs w:val="26"/>
              </w:rPr>
              <w:t>Postconditions</w:t>
            </w:r>
          </w:p>
        </w:tc>
        <w:tc>
          <w:tcPr>
            <w:tcW w:w="4531" w:type="dxa"/>
          </w:tcPr>
          <w:p w14:paraId="12101015" w14:textId="76F3B5C3" w:rsidR="00A96625" w:rsidRPr="00A96625" w:rsidRDefault="00A96625" w:rsidP="00A96625">
            <w:pPr>
              <w:spacing w:after="160" w:line="360" w:lineRule="auto"/>
              <w:rPr>
                <w:sz w:val="26"/>
                <w:szCs w:val="26"/>
              </w:rPr>
            </w:pPr>
            <w:r>
              <w:rPr>
                <w:sz w:val="26"/>
                <w:szCs w:val="26"/>
              </w:rPr>
              <w:t xml:space="preserve">- </w:t>
            </w:r>
            <w:r w:rsidRPr="00A96625">
              <w:rPr>
                <w:sz w:val="26"/>
                <w:szCs w:val="26"/>
              </w:rPr>
              <w:t>Categories are added, edited, or deleted as specified by the admin.</w:t>
            </w:r>
          </w:p>
          <w:p w14:paraId="5E60AFF3" w14:textId="1A3FD078" w:rsidR="00190C0F" w:rsidRPr="00D13B9A" w:rsidRDefault="00A96625" w:rsidP="00A96625">
            <w:pPr>
              <w:spacing w:after="160" w:line="360" w:lineRule="auto"/>
              <w:rPr>
                <w:sz w:val="26"/>
                <w:szCs w:val="26"/>
              </w:rPr>
            </w:pPr>
            <w:r>
              <w:rPr>
                <w:sz w:val="26"/>
                <w:szCs w:val="26"/>
              </w:rPr>
              <w:lastRenderedPageBreak/>
              <w:t xml:space="preserve">- </w:t>
            </w:r>
            <w:r w:rsidRPr="00A96625">
              <w:rPr>
                <w:sz w:val="26"/>
                <w:szCs w:val="26"/>
              </w:rPr>
              <w:t>The system reflects the current list of categories accurately.</w:t>
            </w:r>
          </w:p>
        </w:tc>
      </w:tr>
      <w:tr w:rsidR="00190C0F" w14:paraId="206E777F" w14:textId="77777777" w:rsidTr="00B109D6">
        <w:tc>
          <w:tcPr>
            <w:tcW w:w="4531" w:type="dxa"/>
          </w:tcPr>
          <w:p w14:paraId="5BE8A081" w14:textId="77777777" w:rsidR="00190C0F" w:rsidRDefault="00190C0F" w:rsidP="00B109D6">
            <w:pPr>
              <w:spacing w:after="160" w:line="360" w:lineRule="auto"/>
              <w:jc w:val="center"/>
              <w:rPr>
                <w:sz w:val="26"/>
                <w:szCs w:val="26"/>
              </w:rPr>
            </w:pPr>
            <w:r w:rsidRPr="004913CE">
              <w:rPr>
                <w:sz w:val="26"/>
                <w:szCs w:val="26"/>
              </w:rPr>
              <w:lastRenderedPageBreak/>
              <w:t>Main Flow</w:t>
            </w:r>
          </w:p>
        </w:tc>
        <w:tc>
          <w:tcPr>
            <w:tcW w:w="4531" w:type="dxa"/>
          </w:tcPr>
          <w:p w14:paraId="06625706" w14:textId="77777777" w:rsidR="00190C0F" w:rsidRPr="003740A5" w:rsidRDefault="00190C0F" w:rsidP="00B109D6">
            <w:pPr>
              <w:spacing w:after="160" w:line="360" w:lineRule="auto"/>
              <w:rPr>
                <w:sz w:val="26"/>
                <w:szCs w:val="26"/>
              </w:rPr>
            </w:pPr>
            <w:r>
              <w:rPr>
                <w:sz w:val="26"/>
                <w:szCs w:val="26"/>
              </w:rPr>
              <w:t xml:space="preserve">- The </w:t>
            </w:r>
            <w:r w:rsidRPr="003740A5">
              <w:rPr>
                <w:sz w:val="26"/>
                <w:szCs w:val="26"/>
              </w:rPr>
              <w:t>Author logs into the system</w:t>
            </w:r>
            <w:r>
              <w:rPr>
                <w:sz w:val="26"/>
                <w:szCs w:val="26"/>
              </w:rPr>
              <w:t>.</w:t>
            </w:r>
          </w:p>
          <w:p w14:paraId="05B132B6" w14:textId="77777777" w:rsidR="00190C0F" w:rsidRPr="003740A5" w:rsidRDefault="00190C0F" w:rsidP="00B109D6">
            <w:pPr>
              <w:spacing w:after="160" w:line="360" w:lineRule="auto"/>
              <w:rPr>
                <w:sz w:val="26"/>
                <w:szCs w:val="26"/>
              </w:rPr>
            </w:pPr>
            <w:r>
              <w:rPr>
                <w:sz w:val="26"/>
                <w:szCs w:val="26"/>
              </w:rPr>
              <w:t xml:space="preserve">- The </w:t>
            </w:r>
            <w:r w:rsidRPr="003740A5">
              <w:rPr>
                <w:sz w:val="26"/>
                <w:szCs w:val="26"/>
              </w:rPr>
              <w:t xml:space="preserve">Author </w:t>
            </w:r>
            <w:r>
              <w:rPr>
                <w:sz w:val="26"/>
                <w:szCs w:val="26"/>
              </w:rPr>
              <w:t>goes to Admin dashboard.</w:t>
            </w:r>
          </w:p>
          <w:p w14:paraId="35050BCA" w14:textId="77777777" w:rsidR="009F4949" w:rsidRPr="009F4949" w:rsidRDefault="00190C0F" w:rsidP="009F4949">
            <w:pPr>
              <w:spacing w:after="160" w:line="360" w:lineRule="auto"/>
              <w:rPr>
                <w:sz w:val="26"/>
                <w:szCs w:val="26"/>
              </w:rPr>
            </w:pPr>
            <w:r>
              <w:rPr>
                <w:sz w:val="26"/>
                <w:szCs w:val="26"/>
              </w:rPr>
              <w:t xml:space="preserve">- </w:t>
            </w:r>
            <w:r w:rsidR="009F4949" w:rsidRPr="009F4949">
              <w:rPr>
                <w:sz w:val="26"/>
                <w:szCs w:val="26"/>
              </w:rPr>
              <w:t>Admin can choose to:</w:t>
            </w:r>
          </w:p>
          <w:p w14:paraId="1DA213A9" w14:textId="17E959FE" w:rsidR="009F4949" w:rsidRPr="009F4949" w:rsidRDefault="009F4949" w:rsidP="009F4949">
            <w:pPr>
              <w:spacing w:after="160" w:line="360" w:lineRule="auto"/>
              <w:rPr>
                <w:sz w:val="26"/>
                <w:szCs w:val="26"/>
              </w:rPr>
            </w:pPr>
            <w:r>
              <w:rPr>
                <w:sz w:val="26"/>
                <w:szCs w:val="26"/>
              </w:rPr>
              <w:t xml:space="preserve">+ </w:t>
            </w:r>
            <w:r w:rsidRPr="009F4949">
              <w:rPr>
                <w:sz w:val="26"/>
                <w:szCs w:val="26"/>
              </w:rPr>
              <w:t>Add a new category</w:t>
            </w:r>
            <w:r>
              <w:rPr>
                <w:sz w:val="26"/>
                <w:szCs w:val="26"/>
              </w:rPr>
              <w:t>.</w:t>
            </w:r>
          </w:p>
          <w:p w14:paraId="645E9BAD" w14:textId="77777777" w:rsidR="00190C0F" w:rsidRDefault="009F4949" w:rsidP="009F4949">
            <w:pPr>
              <w:spacing w:after="160" w:line="360" w:lineRule="auto"/>
              <w:rPr>
                <w:sz w:val="26"/>
                <w:szCs w:val="26"/>
              </w:rPr>
            </w:pPr>
            <w:r>
              <w:rPr>
                <w:sz w:val="26"/>
                <w:szCs w:val="26"/>
              </w:rPr>
              <w:t xml:space="preserve">+ </w:t>
            </w:r>
            <w:r w:rsidRPr="009F4949">
              <w:rPr>
                <w:sz w:val="26"/>
                <w:szCs w:val="26"/>
              </w:rPr>
              <w:t>Manage existing categories (edit or delete)</w:t>
            </w:r>
          </w:p>
          <w:p w14:paraId="6A57EAE3" w14:textId="77777777" w:rsidR="00706DA8" w:rsidRPr="00706DA8" w:rsidRDefault="00706DA8" w:rsidP="00706DA8">
            <w:pPr>
              <w:spacing w:after="160" w:line="360" w:lineRule="auto"/>
              <w:rPr>
                <w:sz w:val="26"/>
                <w:szCs w:val="26"/>
              </w:rPr>
            </w:pPr>
            <w:r>
              <w:rPr>
                <w:sz w:val="26"/>
                <w:szCs w:val="26"/>
              </w:rPr>
              <w:t xml:space="preserve">- </w:t>
            </w:r>
            <w:r w:rsidRPr="00706DA8">
              <w:rPr>
                <w:sz w:val="26"/>
                <w:szCs w:val="26"/>
              </w:rPr>
              <w:t>For adding a new category:</w:t>
            </w:r>
          </w:p>
          <w:p w14:paraId="49DAE4CD" w14:textId="6CCDCFE9" w:rsidR="00706DA8" w:rsidRPr="00706DA8" w:rsidRDefault="00706DA8" w:rsidP="00706DA8">
            <w:pPr>
              <w:spacing w:after="160" w:line="360" w:lineRule="auto"/>
              <w:rPr>
                <w:sz w:val="26"/>
                <w:szCs w:val="26"/>
              </w:rPr>
            </w:pPr>
            <w:r>
              <w:rPr>
                <w:sz w:val="26"/>
                <w:szCs w:val="26"/>
              </w:rPr>
              <w:t xml:space="preserve">+ </w:t>
            </w:r>
            <w:r w:rsidRPr="00706DA8">
              <w:rPr>
                <w:sz w:val="26"/>
                <w:szCs w:val="26"/>
              </w:rPr>
              <w:t>Admin selects "Add Category."</w:t>
            </w:r>
          </w:p>
          <w:p w14:paraId="6D885A3F" w14:textId="656905DB" w:rsidR="00706DA8" w:rsidRPr="00706DA8" w:rsidRDefault="00706DA8" w:rsidP="00706DA8">
            <w:pPr>
              <w:spacing w:after="160" w:line="360" w:lineRule="auto"/>
              <w:rPr>
                <w:sz w:val="26"/>
                <w:szCs w:val="26"/>
              </w:rPr>
            </w:pPr>
            <w:r>
              <w:rPr>
                <w:sz w:val="26"/>
                <w:szCs w:val="26"/>
              </w:rPr>
              <w:t xml:space="preserve">+ </w:t>
            </w:r>
            <w:r w:rsidRPr="00706DA8">
              <w:rPr>
                <w:sz w:val="26"/>
                <w:szCs w:val="26"/>
              </w:rPr>
              <w:t>Admin enters the category details and submits the form.</w:t>
            </w:r>
          </w:p>
          <w:p w14:paraId="38829564" w14:textId="77777777" w:rsidR="00706DA8" w:rsidRDefault="00706DA8" w:rsidP="00706DA8">
            <w:pPr>
              <w:spacing w:after="160" w:line="360" w:lineRule="auto"/>
              <w:rPr>
                <w:sz w:val="26"/>
                <w:szCs w:val="26"/>
              </w:rPr>
            </w:pPr>
            <w:r>
              <w:rPr>
                <w:sz w:val="26"/>
                <w:szCs w:val="26"/>
              </w:rPr>
              <w:t xml:space="preserve">+ </w:t>
            </w:r>
            <w:r w:rsidRPr="00706DA8">
              <w:rPr>
                <w:sz w:val="26"/>
                <w:szCs w:val="26"/>
              </w:rPr>
              <w:t>The system validates and saves the new category information.</w:t>
            </w:r>
          </w:p>
          <w:p w14:paraId="12A571A7" w14:textId="77777777" w:rsidR="00ED2D1F" w:rsidRPr="00ED2D1F" w:rsidRDefault="00ED2D1F" w:rsidP="00ED2D1F">
            <w:pPr>
              <w:spacing w:after="160" w:line="360" w:lineRule="auto"/>
              <w:rPr>
                <w:sz w:val="26"/>
                <w:szCs w:val="26"/>
              </w:rPr>
            </w:pPr>
            <w:r>
              <w:rPr>
                <w:sz w:val="26"/>
                <w:szCs w:val="26"/>
              </w:rPr>
              <w:t xml:space="preserve">- </w:t>
            </w:r>
            <w:r w:rsidRPr="00ED2D1F">
              <w:rPr>
                <w:sz w:val="26"/>
                <w:szCs w:val="26"/>
              </w:rPr>
              <w:t>For managing existing categories:</w:t>
            </w:r>
          </w:p>
          <w:p w14:paraId="7005DFCB" w14:textId="2DFF1D49" w:rsidR="00ED2D1F" w:rsidRPr="00ED2D1F" w:rsidRDefault="00ED2D1F" w:rsidP="00ED2D1F">
            <w:pPr>
              <w:spacing w:after="160" w:line="360" w:lineRule="auto"/>
              <w:rPr>
                <w:sz w:val="26"/>
                <w:szCs w:val="26"/>
              </w:rPr>
            </w:pPr>
            <w:r>
              <w:rPr>
                <w:sz w:val="26"/>
                <w:szCs w:val="26"/>
              </w:rPr>
              <w:t xml:space="preserve">+ </w:t>
            </w:r>
            <w:r w:rsidRPr="00ED2D1F">
              <w:rPr>
                <w:sz w:val="26"/>
                <w:szCs w:val="26"/>
              </w:rPr>
              <w:t>Admin selects "Manage Categories."</w:t>
            </w:r>
          </w:p>
          <w:p w14:paraId="2C675D91" w14:textId="10B181C8" w:rsidR="00ED2D1F" w:rsidRPr="00ED2D1F" w:rsidRDefault="00ED2D1F" w:rsidP="00ED2D1F">
            <w:pPr>
              <w:spacing w:after="160" w:line="360" w:lineRule="auto"/>
              <w:rPr>
                <w:sz w:val="26"/>
                <w:szCs w:val="26"/>
              </w:rPr>
            </w:pPr>
            <w:r>
              <w:rPr>
                <w:sz w:val="26"/>
                <w:szCs w:val="26"/>
              </w:rPr>
              <w:t xml:space="preserve">+ </w:t>
            </w:r>
            <w:r w:rsidRPr="00ED2D1F">
              <w:rPr>
                <w:sz w:val="26"/>
                <w:szCs w:val="26"/>
              </w:rPr>
              <w:t>The system displays a list of existing categories.</w:t>
            </w:r>
          </w:p>
          <w:p w14:paraId="147D5008" w14:textId="3778FAB8" w:rsidR="00ED2D1F" w:rsidRPr="00ED2D1F" w:rsidRDefault="00ED2D1F" w:rsidP="00ED2D1F">
            <w:pPr>
              <w:spacing w:after="160" w:line="360" w:lineRule="auto"/>
              <w:rPr>
                <w:sz w:val="26"/>
                <w:szCs w:val="26"/>
              </w:rPr>
            </w:pPr>
            <w:r>
              <w:rPr>
                <w:sz w:val="26"/>
                <w:szCs w:val="26"/>
              </w:rPr>
              <w:t xml:space="preserve">+ </w:t>
            </w:r>
            <w:r w:rsidRPr="00ED2D1F">
              <w:rPr>
                <w:sz w:val="26"/>
                <w:szCs w:val="26"/>
              </w:rPr>
              <w:t>Admin can choose to:</w:t>
            </w:r>
          </w:p>
          <w:p w14:paraId="2673F9E8" w14:textId="0516947F" w:rsidR="00ED2D1F" w:rsidRPr="00ED2D1F" w:rsidRDefault="00ED2D1F" w:rsidP="00ED2D1F">
            <w:pPr>
              <w:spacing w:after="160" w:line="360" w:lineRule="auto"/>
              <w:rPr>
                <w:sz w:val="26"/>
                <w:szCs w:val="26"/>
              </w:rPr>
            </w:pPr>
            <w:r>
              <w:rPr>
                <w:sz w:val="26"/>
                <w:szCs w:val="26"/>
              </w:rPr>
              <w:t xml:space="preserve">++ </w:t>
            </w:r>
            <w:r w:rsidRPr="00ED2D1F">
              <w:rPr>
                <w:sz w:val="26"/>
                <w:szCs w:val="26"/>
              </w:rPr>
              <w:t>Edit a category</w:t>
            </w:r>
            <w:r w:rsidR="00D55C70">
              <w:rPr>
                <w:sz w:val="26"/>
                <w:szCs w:val="26"/>
              </w:rPr>
              <w:t>.</w:t>
            </w:r>
          </w:p>
          <w:p w14:paraId="41A71C74" w14:textId="77777777" w:rsidR="00ED2D1F" w:rsidRDefault="00ED2D1F" w:rsidP="00ED2D1F">
            <w:pPr>
              <w:spacing w:after="160" w:line="360" w:lineRule="auto"/>
              <w:rPr>
                <w:sz w:val="26"/>
                <w:szCs w:val="26"/>
              </w:rPr>
            </w:pPr>
            <w:r>
              <w:rPr>
                <w:sz w:val="26"/>
                <w:szCs w:val="26"/>
              </w:rPr>
              <w:t xml:space="preserve">++ </w:t>
            </w:r>
            <w:r w:rsidRPr="00ED2D1F">
              <w:rPr>
                <w:sz w:val="26"/>
                <w:szCs w:val="26"/>
              </w:rPr>
              <w:t>Delete a category</w:t>
            </w:r>
            <w:r w:rsidR="00D55C70">
              <w:rPr>
                <w:sz w:val="26"/>
                <w:szCs w:val="26"/>
              </w:rPr>
              <w:t>.</w:t>
            </w:r>
          </w:p>
          <w:p w14:paraId="053251BA" w14:textId="77777777" w:rsidR="002452B0" w:rsidRPr="002452B0" w:rsidRDefault="002452B0" w:rsidP="002452B0">
            <w:pPr>
              <w:spacing w:after="160" w:line="360" w:lineRule="auto"/>
              <w:rPr>
                <w:sz w:val="26"/>
                <w:szCs w:val="26"/>
              </w:rPr>
            </w:pPr>
            <w:r>
              <w:rPr>
                <w:sz w:val="26"/>
                <w:szCs w:val="26"/>
              </w:rPr>
              <w:t xml:space="preserve">- </w:t>
            </w:r>
            <w:r w:rsidRPr="002452B0">
              <w:rPr>
                <w:sz w:val="26"/>
                <w:szCs w:val="26"/>
              </w:rPr>
              <w:t>For editing a category:</w:t>
            </w:r>
          </w:p>
          <w:p w14:paraId="767611A7" w14:textId="417F11C9" w:rsidR="002452B0" w:rsidRPr="002452B0" w:rsidRDefault="002452B0" w:rsidP="002452B0">
            <w:pPr>
              <w:spacing w:after="160" w:line="360" w:lineRule="auto"/>
              <w:rPr>
                <w:sz w:val="26"/>
                <w:szCs w:val="26"/>
              </w:rPr>
            </w:pPr>
            <w:r>
              <w:rPr>
                <w:sz w:val="26"/>
                <w:szCs w:val="26"/>
              </w:rPr>
              <w:t xml:space="preserve">+ </w:t>
            </w:r>
            <w:r w:rsidRPr="002452B0">
              <w:rPr>
                <w:sz w:val="26"/>
                <w:szCs w:val="26"/>
              </w:rPr>
              <w:t xml:space="preserve">Admin </w:t>
            </w:r>
            <w:r w:rsidR="00D21C94">
              <w:rPr>
                <w:sz w:val="26"/>
                <w:szCs w:val="26"/>
              </w:rPr>
              <w:t>click</w:t>
            </w:r>
            <w:r w:rsidRPr="002452B0">
              <w:rPr>
                <w:sz w:val="26"/>
                <w:szCs w:val="26"/>
              </w:rPr>
              <w:t xml:space="preserve"> category </w:t>
            </w:r>
            <w:r>
              <w:rPr>
                <w:sz w:val="26"/>
                <w:szCs w:val="26"/>
              </w:rPr>
              <w:t xml:space="preserve">button </w:t>
            </w:r>
            <w:r w:rsidRPr="002452B0">
              <w:rPr>
                <w:sz w:val="26"/>
                <w:szCs w:val="26"/>
              </w:rPr>
              <w:t>to edit.</w:t>
            </w:r>
          </w:p>
          <w:p w14:paraId="2A901FA4" w14:textId="63B3260D" w:rsidR="002452B0" w:rsidRPr="002452B0" w:rsidRDefault="002452B0" w:rsidP="002452B0">
            <w:pPr>
              <w:spacing w:after="160" w:line="360" w:lineRule="auto"/>
              <w:rPr>
                <w:sz w:val="26"/>
                <w:szCs w:val="26"/>
              </w:rPr>
            </w:pPr>
            <w:r>
              <w:rPr>
                <w:sz w:val="26"/>
                <w:szCs w:val="26"/>
              </w:rPr>
              <w:t xml:space="preserve">+ </w:t>
            </w:r>
            <w:r w:rsidRPr="002452B0">
              <w:rPr>
                <w:sz w:val="26"/>
                <w:szCs w:val="26"/>
              </w:rPr>
              <w:t>Admin updates the category details and submits the form.</w:t>
            </w:r>
          </w:p>
          <w:p w14:paraId="2642B415" w14:textId="77777777" w:rsidR="002452B0" w:rsidRDefault="002452B0" w:rsidP="002452B0">
            <w:pPr>
              <w:spacing w:after="160" w:line="360" w:lineRule="auto"/>
              <w:rPr>
                <w:sz w:val="26"/>
                <w:szCs w:val="26"/>
              </w:rPr>
            </w:pPr>
            <w:r>
              <w:rPr>
                <w:sz w:val="26"/>
                <w:szCs w:val="26"/>
              </w:rPr>
              <w:lastRenderedPageBreak/>
              <w:t xml:space="preserve">+ </w:t>
            </w:r>
            <w:r w:rsidRPr="002452B0">
              <w:rPr>
                <w:sz w:val="26"/>
                <w:szCs w:val="26"/>
              </w:rPr>
              <w:t>The system validates and saves the updated category information.</w:t>
            </w:r>
          </w:p>
          <w:p w14:paraId="613D7D9D" w14:textId="77777777" w:rsidR="00F657CF" w:rsidRPr="00F657CF" w:rsidRDefault="00F657CF" w:rsidP="00F657CF">
            <w:pPr>
              <w:spacing w:after="160" w:line="360" w:lineRule="auto"/>
              <w:rPr>
                <w:sz w:val="26"/>
                <w:szCs w:val="26"/>
              </w:rPr>
            </w:pPr>
            <w:r>
              <w:rPr>
                <w:sz w:val="26"/>
                <w:szCs w:val="26"/>
              </w:rPr>
              <w:t xml:space="preserve">- </w:t>
            </w:r>
            <w:r w:rsidRPr="00F657CF">
              <w:rPr>
                <w:sz w:val="26"/>
                <w:szCs w:val="26"/>
              </w:rPr>
              <w:t>For deleting a category:</w:t>
            </w:r>
          </w:p>
          <w:p w14:paraId="0F08CCA6" w14:textId="264380E9" w:rsidR="00F657CF" w:rsidRPr="00F657CF" w:rsidRDefault="00F657CF" w:rsidP="00F657CF">
            <w:pPr>
              <w:spacing w:after="160" w:line="360" w:lineRule="auto"/>
              <w:rPr>
                <w:sz w:val="26"/>
                <w:szCs w:val="26"/>
              </w:rPr>
            </w:pPr>
            <w:r>
              <w:rPr>
                <w:sz w:val="26"/>
                <w:szCs w:val="26"/>
              </w:rPr>
              <w:t xml:space="preserve">+ </w:t>
            </w:r>
            <w:r w:rsidRPr="00F657CF">
              <w:rPr>
                <w:sz w:val="26"/>
                <w:szCs w:val="26"/>
              </w:rPr>
              <w:t>Admin selects a category to delete.</w:t>
            </w:r>
          </w:p>
          <w:p w14:paraId="5F9FC343" w14:textId="6EDB2B37" w:rsidR="00F657CF" w:rsidRPr="00F657CF" w:rsidRDefault="00F657CF" w:rsidP="00F657CF">
            <w:pPr>
              <w:spacing w:after="160" w:line="360" w:lineRule="auto"/>
              <w:rPr>
                <w:sz w:val="26"/>
                <w:szCs w:val="26"/>
              </w:rPr>
            </w:pPr>
            <w:r>
              <w:rPr>
                <w:sz w:val="26"/>
                <w:szCs w:val="26"/>
              </w:rPr>
              <w:t xml:space="preserve">+ </w:t>
            </w:r>
            <w:r w:rsidRPr="00F657CF">
              <w:rPr>
                <w:sz w:val="26"/>
                <w:szCs w:val="26"/>
              </w:rPr>
              <w:t>The system prompts for confirmation.</w:t>
            </w:r>
          </w:p>
          <w:p w14:paraId="0F12BBB5" w14:textId="02A2F623" w:rsidR="00F657CF" w:rsidRPr="00F657CF" w:rsidRDefault="00F657CF" w:rsidP="00F657CF">
            <w:pPr>
              <w:spacing w:after="160" w:line="360" w:lineRule="auto"/>
              <w:rPr>
                <w:sz w:val="26"/>
                <w:szCs w:val="26"/>
              </w:rPr>
            </w:pPr>
            <w:r>
              <w:rPr>
                <w:sz w:val="26"/>
                <w:szCs w:val="26"/>
              </w:rPr>
              <w:t xml:space="preserve">+ </w:t>
            </w:r>
            <w:r w:rsidRPr="00F657CF">
              <w:rPr>
                <w:sz w:val="26"/>
                <w:szCs w:val="26"/>
              </w:rPr>
              <w:t>Admin confirms the deletion.</w:t>
            </w:r>
          </w:p>
          <w:p w14:paraId="53EE3711" w14:textId="77777777" w:rsidR="00F657CF" w:rsidRDefault="00F657CF" w:rsidP="00F657CF">
            <w:pPr>
              <w:spacing w:after="160" w:line="360" w:lineRule="auto"/>
              <w:rPr>
                <w:sz w:val="26"/>
                <w:szCs w:val="26"/>
              </w:rPr>
            </w:pPr>
            <w:r>
              <w:rPr>
                <w:sz w:val="26"/>
                <w:szCs w:val="26"/>
              </w:rPr>
              <w:t xml:space="preserve">+ </w:t>
            </w:r>
            <w:r w:rsidRPr="00F657CF">
              <w:rPr>
                <w:sz w:val="26"/>
                <w:szCs w:val="26"/>
              </w:rPr>
              <w:t>The system deletes the category</w:t>
            </w:r>
            <w:r>
              <w:rPr>
                <w:sz w:val="26"/>
                <w:szCs w:val="26"/>
              </w:rPr>
              <w:t xml:space="preserve"> from the website</w:t>
            </w:r>
            <w:r w:rsidRPr="00F657CF">
              <w:rPr>
                <w:sz w:val="26"/>
                <w:szCs w:val="26"/>
              </w:rPr>
              <w:t xml:space="preserve"> and updates the list of categories.</w:t>
            </w:r>
          </w:p>
          <w:p w14:paraId="79DFF95E" w14:textId="667210A2" w:rsidR="00507C9B" w:rsidRPr="00D13B9A" w:rsidRDefault="00507C9B" w:rsidP="00F657CF">
            <w:pPr>
              <w:spacing w:after="160" w:line="360" w:lineRule="auto"/>
              <w:rPr>
                <w:sz w:val="26"/>
                <w:szCs w:val="26"/>
              </w:rPr>
            </w:pPr>
            <w:r>
              <w:rPr>
                <w:sz w:val="26"/>
                <w:szCs w:val="26"/>
              </w:rPr>
              <w:t>+ Change all news in deleted category to uncategori</w:t>
            </w:r>
            <w:r w:rsidR="003406B8">
              <w:rPr>
                <w:sz w:val="26"/>
                <w:szCs w:val="26"/>
              </w:rPr>
              <w:t>z</w:t>
            </w:r>
            <w:r>
              <w:rPr>
                <w:sz w:val="26"/>
                <w:szCs w:val="26"/>
              </w:rPr>
              <w:t>ed</w:t>
            </w:r>
            <w:r w:rsidR="003406B8">
              <w:rPr>
                <w:sz w:val="26"/>
                <w:szCs w:val="26"/>
              </w:rPr>
              <w:t>.</w:t>
            </w:r>
          </w:p>
        </w:tc>
      </w:tr>
      <w:tr w:rsidR="00190C0F" w14:paraId="5C31CACE" w14:textId="77777777" w:rsidTr="00B109D6">
        <w:tc>
          <w:tcPr>
            <w:tcW w:w="4531" w:type="dxa"/>
          </w:tcPr>
          <w:p w14:paraId="48EB0FCA" w14:textId="77777777" w:rsidR="00190C0F" w:rsidRDefault="00190C0F" w:rsidP="00B109D6">
            <w:pPr>
              <w:spacing w:after="160" w:line="360" w:lineRule="auto"/>
              <w:jc w:val="center"/>
              <w:rPr>
                <w:sz w:val="26"/>
                <w:szCs w:val="26"/>
              </w:rPr>
            </w:pPr>
            <w:r w:rsidRPr="004913CE">
              <w:rPr>
                <w:sz w:val="26"/>
                <w:szCs w:val="26"/>
              </w:rPr>
              <w:lastRenderedPageBreak/>
              <w:t>Alternate Flows</w:t>
            </w:r>
          </w:p>
        </w:tc>
        <w:tc>
          <w:tcPr>
            <w:tcW w:w="4531" w:type="dxa"/>
          </w:tcPr>
          <w:p w14:paraId="7CC98B40" w14:textId="77777777" w:rsidR="00190C0F" w:rsidRDefault="00190C0F" w:rsidP="00B109D6">
            <w:pPr>
              <w:spacing w:after="160" w:line="360" w:lineRule="auto"/>
              <w:rPr>
                <w:sz w:val="26"/>
                <w:szCs w:val="26"/>
              </w:rPr>
            </w:pPr>
            <w:r>
              <w:rPr>
                <w:sz w:val="26"/>
                <w:szCs w:val="26"/>
              </w:rPr>
              <w:t>- If admin not login, then admin can’t go to admin-dashboard.</w:t>
            </w:r>
          </w:p>
          <w:p w14:paraId="0CF0BDBC" w14:textId="77777777" w:rsidR="008B5561" w:rsidRPr="008B5561" w:rsidRDefault="00190C0F" w:rsidP="008B5561">
            <w:pPr>
              <w:spacing w:after="160" w:line="360" w:lineRule="auto"/>
              <w:rPr>
                <w:sz w:val="26"/>
                <w:szCs w:val="26"/>
              </w:rPr>
            </w:pPr>
            <w:r>
              <w:rPr>
                <w:sz w:val="26"/>
                <w:szCs w:val="26"/>
              </w:rPr>
              <w:t xml:space="preserve">- </w:t>
            </w:r>
            <w:r w:rsidR="008B5561" w:rsidRPr="008B5561">
              <w:rPr>
                <w:sz w:val="26"/>
                <w:szCs w:val="26"/>
              </w:rPr>
              <w:t>If the category details are invalid during the add or edit process:</w:t>
            </w:r>
          </w:p>
          <w:p w14:paraId="74CCE184" w14:textId="7B832477" w:rsidR="008B5561" w:rsidRPr="008B5561" w:rsidRDefault="008B5561" w:rsidP="008B5561">
            <w:pPr>
              <w:spacing w:after="160" w:line="360" w:lineRule="auto"/>
              <w:rPr>
                <w:sz w:val="26"/>
                <w:szCs w:val="26"/>
              </w:rPr>
            </w:pPr>
            <w:r>
              <w:rPr>
                <w:sz w:val="26"/>
                <w:szCs w:val="26"/>
              </w:rPr>
              <w:t xml:space="preserve">+ </w:t>
            </w:r>
            <w:r w:rsidRPr="008B5561">
              <w:rPr>
                <w:sz w:val="26"/>
                <w:szCs w:val="26"/>
              </w:rPr>
              <w:t>The system displays an error message.</w:t>
            </w:r>
          </w:p>
          <w:p w14:paraId="54CF66A8" w14:textId="77777777" w:rsidR="00190C0F" w:rsidRDefault="008B5561" w:rsidP="008B5561">
            <w:pPr>
              <w:spacing w:after="160" w:line="360" w:lineRule="auto"/>
              <w:rPr>
                <w:sz w:val="26"/>
                <w:szCs w:val="26"/>
              </w:rPr>
            </w:pPr>
            <w:r>
              <w:rPr>
                <w:sz w:val="26"/>
                <w:szCs w:val="26"/>
              </w:rPr>
              <w:t xml:space="preserve">+ </w:t>
            </w:r>
            <w:r w:rsidRPr="008B5561">
              <w:rPr>
                <w:sz w:val="26"/>
                <w:szCs w:val="26"/>
              </w:rPr>
              <w:t>The admin corrects the category details and resubmits the form.</w:t>
            </w:r>
          </w:p>
          <w:p w14:paraId="4E8328C5" w14:textId="77777777" w:rsidR="00F25D79" w:rsidRPr="00F25D79" w:rsidRDefault="00F25D79" w:rsidP="00F25D79">
            <w:pPr>
              <w:spacing w:after="160" w:line="360" w:lineRule="auto"/>
              <w:rPr>
                <w:sz w:val="26"/>
                <w:szCs w:val="26"/>
              </w:rPr>
            </w:pPr>
            <w:r>
              <w:rPr>
                <w:sz w:val="26"/>
                <w:szCs w:val="26"/>
              </w:rPr>
              <w:t xml:space="preserve">- </w:t>
            </w:r>
            <w:r w:rsidRPr="00F25D79">
              <w:rPr>
                <w:sz w:val="26"/>
                <w:szCs w:val="26"/>
              </w:rPr>
              <w:t>If the admin cancels the add, edit, or delete action:</w:t>
            </w:r>
          </w:p>
          <w:p w14:paraId="3E9E5BBA" w14:textId="6774F0D6" w:rsidR="00F25D79" w:rsidRDefault="00F25D79" w:rsidP="00F25D79">
            <w:pPr>
              <w:spacing w:after="160" w:line="360" w:lineRule="auto"/>
              <w:rPr>
                <w:sz w:val="26"/>
                <w:szCs w:val="26"/>
              </w:rPr>
            </w:pPr>
            <w:r>
              <w:rPr>
                <w:sz w:val="26"/>
                <w:szCs w:val="26"/>
              </w:rPr>
              <w:t xml:space="preserve">+ </w:t>
            </w:r>
            <w:r w:rsidRPr="00F25D79">
              <w:rPr>
                <w:sz w:val="26"/>
                <w:szCs w:val="26"/>
              </w:rPr>
              <w:t>The system discards the changes and returns to the previous state.</w:t>
            </w:r>
          </w:p>
        </w:tc>
      </w:tr>
      <w:tr w:rsidR="00190C0F" w14:paraId="5A58F719" w14:textId="77777777" w:rsidTr="00B109D6">
        <w:tc>
          <w:tcPr>
            <w:tcW w:w="4531" w:type="dxa"/>
          </w:tcPr>
          <w:p w14:paraId="7D3E31AD" w14:textId="77777777" w:rsidR="00190C0F" w:rsidRDefault="00190C0F" w:rsidP="00B109D6">
            <w:pPr>
              <w:spacing w:after="160" w:line="360" w:lineRule="auto"/>
              <w:jc w:val="center"/>
              <w:rPr>
                <w:sz w:val="26"/>
                <w:szCs w:val="26"/>
              </w:rPr>
            </w:pPr>
            <w:r w:rsidRPr="004913CE">
              <w:rPr>
                <w:sz w:val="26"/>
                <w:szCs w:val="26"/>
              </w:rPr>
              <w:t>Special Requirements</w:t>
            </w:r>
          </w:p>
        </w:tc>
        <w:tc>
          <w:tcPr>
            <w:tcW w:w="4531" w:type="dxa"/>
          </w:tcPr>
          <w:p w14:paraId="5604A8D1" w14:textId="6A3F4B1B" w:rsidR="00190C0F" w:rsidRDefault="00190C0F" w:rsidP="00B109D6">
            <w:pPr>
              <w:spacing w:after="160" w:line="360" w:lineRule="auto"/>
              <w:rPr>
                <w:sz w:val="26"/>
                <w:szCs w:val="26"/>
              </w:rPr>
            </w:pPr>
            <w:r>
              <w:rPr>
                <w:sz w:val="26"/>
                <w:szCs w:val="26"/>
              </w:rPr>
              <w:t xml:space="preserve">- </w:t>
            </w:r>
            <w:r w:rsidRPr="00CB5E8B">
              <w:rPr>
                <w:sz w:val="26"/>
                <w:szCs w:val="26"/>
              </w:rPr>
              <w:t xml:space="preserve">The system should provide a user-friendly interface for managing </w:t>
            </w:r>
            <w:r w:rsidR="00CC50ED">
              <w:rPr>
                <w:sz w:val="26"/>
                <w:szCs w:val="26"/>
              </w:rPr>
              <w:t>categories</w:t>
            </w:r>
            <w:r w:rsidRPr="00CB5E8B">
              <w:rPr>
                <w:sz w:val="26"/>
                <w:szCs w:val="26"/>
              </w:rPr>
              <w:t>.</w:t>
            </w:r>
          </w:p>
          <w:p w14:paraId="5D5923EF" w14:textId="77777777" w:rsidR="00190C0F" w:rsidRDefault="00190C0F" w:rsidP="00B109D6">
            <w:pPr>
              <w:spacing w:after="160" w:line="360" w:lineRule="auto"/>
              <w:rPr>
                <w:sz w:val="26"/>
                <w:szCs w:val="26"/>
              </w:rPr>
            </w:pPr>
            <w:r>
              <w:rPr>
                <w:sz w:val="26"/>
                <w:szCs w:val="26"/>
              </w:rPr>
              <w:lastRenderedPageBreak/>
              <w:t xml:space="preserve">- </w:t>
            </w:r>
            <w:r w:rsidRPr="00D41951">
              <w:rPr>
                <w:sz w:val="26"/>
                <w:szCs w:val="26"/>
              </w:rPr>
              <w:t xml:space="preserve">The system should ensure that the </w:t>
            </w:r>
            <w:r w:rsidR="00AC47D1">
              <w:rPr>
                <w:sz w:val="26"/>
                <w:szCs w:val="26"/>
              </w:rPr>
              <w:t>category</w:t>
            </w:r>
            <w:r>
              <w:rPr>
                <w:sz w:val="26"/>
                <w:szCs w:val="26"/>
              </w:rPr>
              <w:t xml:space="preserve"> information</w:t>
            </w:r>
            <w:r w:rsidRPr="00D41951">
              <w:rPr>
                <w:sz w:val="26"/>
                <w:szCs w:val="26"/>
              </w:rPr>
              <w:t xml:space="preserve"> are saved and submitted accurately</w:t>
            </w:r>
            <w:r>
              <w:rPr>
                <w:sz w:val="26"/>
                <w:szCs w:val="26"/>
              </w:rPr>
              <w:t>.</w:t>
            </w:r>
          </w:p>
          <w:p w14:paraId="0BCD3438" w14:textId="667DD3DF" w:rsidR="00C40F0E" w:rsidRDefault="00C40F0E" w:rsidP="00B109D6">
            <w:pPr>
              <w:spacing w:after="160" w:line="360" w:lineRule="auto"/>
              <w:rPr>
                <w:sz w:val="26"/>
                <w:szCs w:val="26"/>
              </w:rPr>
            </w:pPr>
            <w:r>
              <w:rPr>
                <w:sz w:val="26"/>
                <w:szCs w:val="26"/>
              </w:rPr>
              <w:t xml:space="preserve">- </w:t>
            </w:r>
            <w:r w:rsidRPr="00C40F0E">
              <w:rPr>
                <w:sz w:val="26"/>
                <w:szCs w:val="26"/>
              </w:rPr>
              <w:t>The add and edit category processes should include validation to ensure that all necessary category details are provided and correct.</w:t>
            </w:r>
          </w:p>
        </w:tc>
      </w:tr>
    </w:tbl>
    <w:p w14:paraId="20B34B1E" w14:textId="0DE54532" w:rsidR="00505C6D" w:rsidRDefault="00505C6D">
      <w:pPr>
        <w:spacing w:after="160" w:line="259" w:lineRule="auto"/>
        <w:rPr>
          <w:b/>
          <w:bCs/>
          <w:color w:val="000000" w:themeColor="text1"/>
          <w:sz w:val="28"/>
          <w:szCs w:val="28"/>
        </w:rPr>
      </w:pPr>
      <w:r>
        <w:rPr>
          <w:b/>
          <w:bCs/>
          <w:color w:val="000000" w:themeColor="text1"/>
          <w:sz w:val="28"/>
          <w:szCs w:val="28"/>
        </w:rPr>
        <w:lastRenderedPageBreak/>
        <w:br w:type="page"/>
      </w:r>
    </w:p>
    <w:p w14:paraId="2048D8D2" w14:textId="1060CF9F" w:rsidR="00505C6D" w:rsidRPr="00505C6D" w:rsidRDefault="00BA2A88" w:rsidP="00505C6D">
      <w:pPr>
        <w:pStyle w:val="oancuaDanhsach"/>
        <w:numPr>
          <w:ilvl w:val="1"/>
          <w:numId w:val="34"/>
        </w:numPr>
        <w:spacing w:after="160" w:line="360" w:lineRule="auto"/>
        <w:ind w:left="630" w:hanging="450"/>
        <w:outlineLvl w:val="1"/>
        <w:rPr>
          <w:b/>
          <w:bCs/>
          <w:color w:val="000000" w:themeColor="text1"/>
          <w:sz w:val="28"/>
          <w:szCs w:val="28"/>
        </w:rPr>
      </w:pPr>
      <w:bookmarkStart w:id="106" w:name="_Toc155314579"/>
      <w:bookmarkStart w:id="107" w:name="_Toc168082959"/>
      <w:r>
        <w:rPr>
          <w:b/>
          <w:bCs/>
          <w:color w:val="000000" w:themeColor="text1"/>
          <w:sz w:val="28"/>
          <w:szCs w:val="28"/>
        </w:rPr>
        <w:lastRenderedPageBreak/>
        <w:t xml:space="preserve"> </w:t>
      </w:r>
      <w:r w:rsidR="00505C6D">
        <w:rPr>
          <w:b/>
          <w:bCs/>
          <w:color w:val="000000" w:themeColor="text1"/>
          <w:sz w:val="28"/>
          <w:szCs w:val="28"/>
        </w:rPr>
        <w:t xml:space="preserve">User </w:t>
      </w:r>
      <w:r w:rsidR="00505C6D" w:rsidRPr="00505C6D">
        <w:rPr>
          <w:b/>
          <w:bCs/>
          <w:color w:val="000000" w:themeColor="text1"/>
          <w:sz w:val="28"/>
          <w:szCs w:val="28"/>
        </w:rPr>
        <w:t>interface and admin dashboard of the w</w:t>
      </w:r>
      <w:r w:rsidR="00505C6D">
        <w:rPr>
          <w:b/>
          <w:bCs/>
          <w:color w:val="000000" w:themeColor="text1"/>
          <w:sz w:val="28"/>
          <w:szCs w:val="28"/>
        </w:rPr>
        <w:t>ebsite</w:t>
      </w:r>
      <w:bookmarkEnd w:id="106"/>
      <w:bookmarkEnd w:id="107"/>
    </w:p>
    <w:p w14:paraId="25A05863" w14:textId="03D8773F" w:rsidR="005A34C1" w:rsidRDefault="00621E03" w:rsidP="00590CFC">
      <w:pPr>
        <w:pStyle w:val="oancuaDanhsach"/>
        <w:numPr>
          <w:ilvl w:val="0"/>
          <w:numId w:val="35"/>
        </w:numPr>
        <w:spacing w:after="160" w:line="360" w:lineRule="auto"/>
        <w:ind w:left="1080"/>
        <w:jc w:val="both"/>
        <w:outlineLvl w:val="2"/>
        <w:rPr>
          <w:b/>
          <w:bCs/>
          <w:color w:val="000000" w:themeColor="text1"/>
          <w:sz w:val="26"/>
          <w:szCs w:val="26"/>
          <w:u w:val="single"/>
        </w:rPr>
      </w:pPr>
      <w:bookmarkStart w:id="108" w:name="_Toc155314580"/>
      <w:bookmarkStart w:id="109" w:name="_Toc168082960"/>
      <w:r w:rsidRPr="00505C6D">
        <w:rPr>
          <w:b/>
          <w:bCs/>
          <w:color w:val="000000" w:themeColor="text1"/>
          <w:sz w:val="26"/>
          <w:szCs w:val="26"/>
          <w:u w:val="single"/>
        </w:rPr>
        <w:t>User i</w:t>
      </w:r>
      <w:r w:rsidR="00580559" w:rsidRPr="00505C6D">
        <w:rPr>
          <w:b/>
          <w:bCs/>
          <w:color w:val="000000" w:themeColor="text1"/>
          <w:sz w:val="26"/>
          <w:szCs w:val="26"/>
          <w:u w:val="single"/>
        </w:rPr>
        <w:t>nterface</w:t>
      </w:r>
      <w:bookmarkEnd w:id="108"/>
      <w:bookmarkEnd w:id="109"/>
    </w:p>
    <w:p w14:paraId="5CD672FB" w14:textId="3BD03CED" w:rsidR="005530DD" w:rsidRDefault="00DB152C" w:rsidP="005530DD">
      <w:pPr>
        <w:jc w:val="both"/>
        <w:rPr>
          <w:color w:val="000000" w:themeColor="text1"/>
          <w:sz w:val="26"/>
          <w:szCs w:val="26"/>
        </w:rPr>
      </w:pPr>
      <w:r w:rsidRPr="00DB152C">
        <w:rPr>
          <w:noProof/>
          <w:color w:val="000000" w:themeColor="text1"/>
          <w:sz w:val="26"/>
          <w:szCs w:val="26"/>
        </w:rPr>
        <w:drawing>
          <wp:inline distT="0" distB="0" distL="0" distR="0" wp14:anchorId="3EBE2332" wp14:editId="1761829E">
            <wp:extent cx="5760720" cy="2733040"/>
            <wp:effectExtent l="0" t="0" r="0" b="0"/>
            <wp:docPr id="125811196" name="Hình ảnh 1" descr="Ảnh có chứa văn bản, ảnh chụp màn hình, thiết kế đồ họa,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1196" name="Hình ảnh 1" descr="Ảnh có chứa văn bản, ảnh chụp màn hình, thiết kế đồ họa, người&#10;&#10;Mô tả được tạo tự động"/>
                    <pic:cNvPicPr/>
                  </pic:nvPicPr>
                  <pic:blipFill>
                    <a:blip r:embed="rId26"/>
                    <a:stretch>
                      <a:fillRect/>
                    </a:stretch>
                  </pic:blipFill>
                  <pic:spPr>
                    <a:xfrm>
                      <a:off x="0" y="0"/>
                      <a:ext cx="5760720" cy="2733040"/>
                    </a:xfrm>
                    <a:prstGeom prst="rect">
                      <a:avLst/>
                    </a:prstGeom>
                  </pic:spPr>
                </pic:pic>
              </a:graphicData>
            </a:graphic>
          </wp:inline>
        </w:drawing>
      </w:r>
    </w:p>
    <w:p w14:paraId="1F370E2A" w14:textId="17B439D2" w:rsidR="00DB152C" w:rsidRDefault="00DB152C" w:rsidP="00DB152C">
      <w:pPr>
        <w:jc w:val="center"/>
        <w:rPr>
          <w:color w:val="000000" w:themeColor="text1"/>
          <w:sz w:val="26"/>
          <w:szCs w:val="26"/>
        </w:rPr>
      </w:pPr>
      <w:r>
        <w:rPr>
          <w:color w:val="000000" w:themeColor="text1"/>
          <w:sz w:val="26"/>
          <w:szCs w:val="26"/>
        </w:rPr>
        <w:t>Figure 3.12:  Pick Topic to watch news</w:t>
      </w:r>
      <w:r w:rsidR="00343930">
        <w:rPr>
          <w:color w:val="000000" w:themeColor="text1"/>
          <w:sz w:val="26"/>
          <w:szCs w:val="26"/>
        </w:rPr>
        <w:t xml:space="preserve"> page</w:t>
      </w:r>
      <w:r>
        <w:rPr>
          <w:color w:val="000000" w:themeColor="text1"/>
          <w:sz w:val="26"/>
          <w:szCs w:val="26"/>
        </w:rPr>
        <w:t>.</w:t>
      </w:r>
    </w:p>
    <w:p w14:paraId="25C1D8ED" w14:textId="77777777" w:rsidR="001D2E74" w:rsidRPr="001D2E74" w:rsidRDefault="001D2E74" w:rsidP="001D2E74">
      <w:pPr>
        <w:jc w:val="both"/>
        <w:rPr>
          <w:color w:val="000000" w:themeColor="text1"/>
          <w:sz w:val="26"/>
          <w:szCs w:val="26"/>
        </w:rPr>
      </w:pPr>
    </w:p>
    <w:p w14:paraId="5CF71A98" w14:textId="18ABBBB7" w:rsidR="00DB152C" w:rsidRDefault="001D2E74" w:rsidP="00343930">
      <w:pPr>
        <w:spacing w:line="360" w:lineRule="auto"/>
        <w:ind w:firstLine="720"/>
        <w:jc w:val="both"/>
        <w:rPr>
          <w:color w:val="000000" w:themeColor="text1"/>
          <w:sz w:val="26"/>
          <w:szCs w:val="26"/>
        </w:rPr>
      </w:pPr>
      <w:r w:rsidRPr="001D2E74">
        <w:rPr>
          <w:color w:val="000000" w:themeColor="text1"/>
          <w:sz w:val="26"/>
          <w:szCs w:val="26"/>
        </w:rPr>
        <w:t>First, anyone, whether they are a regular news reader, an Author, or an Admin, must visit this page to select the specific news topic they want to view.</w:t>
      </w:r>
    </w:p>
    <w:p w14:paraId="0DCB147D" w14:textId="77777777" w:rsidR="001D2E74" w:rsidRDefault="001D2E74" w:rsidP="001D2E74">
      <w:pPr>
        <w:ind w:firstLine="720"/>
        <w:jc w:val="both"/>
        <w:rPr>
          <w:color w:val="000000" w:themeColor="text1"/>
          <w:sz w:val="26"/>
          <w:szCs w:val="26"/>
        </w:rPr>
      </w:pPr>
    </w:p>
    <w:p w14:paraId="51BF369F" w14:textId="606AF448" w:rsidR="001D2E74" w:rsidRDefault="001D2E74" w:rsidP="001D2E74">
      <w:pPr>
        <w:ind w:firstLine="720"/>
        <w:jc w:val="both"/>
        <w:rPr>
          <w:color w:val="000000" w:themeColor="text1"/>
          <w:sz w:val="26"/>
          <w:szCs w:val="26"/>
        </w:rPr>
      </w:pPr>
      <w:r>
        <w:rPr>
          <w:color w:val="000000" w:themeColor="text1"/>
          <w:sz w:val="26"/>
          <w:szCs w:val="26"/>
        </w:rPr>
        <w:tab/>
      </w:r>
      <w:r w:rsidR="00343930" w:rsidRPr="00343930">
        <w:rPr>
          <w:noProof/>
          <w:color w:val="000000" w:themeColor="text1"/>
          <w:sz w:val="26"/>
          <w:szCs w:val="26"/>
        </w:rPr>
        <w:drawing>
          <wp:inline distT="0" distB="0" distL="0" distR="0" wp14:anchorId="022A6B37" wp14:editId="43E1B28A">
            <wp:extent cx="5760720" cy="2736215"/>
            <wp:effectExtent l="0" t="0" r="0" b="6985"/>
            <wp:docPr id="1680064311" name="Hình ảnh 1" descr="Ảnh có chứa văn bản, phần mềm, Phần mềm đa phương tiệ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64311" name="Hình ảnh 1" descr="Ảnh có chứa văn bản, phần mềm, Phần mềm đa phương tiện, Website&#10;&#10;Mô tả được tạo tự động"/>
                    <pic:cNvPicPr/>
                  </pic:nvPicPr>
                  <pic:blipFill>
                    <a:blip r:embed="rId27"/>
                    <a:stretch>
                      <a:fillRect/>
                    </a:stretch>
                  </pic:blipFill>
                  <pic:spPr>
                    <a:xfrm>
                      <a:off x="0" y="0"/>
                      <a:ext cx="5760720" cy="2736215"/>
                    </a:xfrm>
                    <a:prstGeom prst="rect">
                      <a:avLst/>
                    </a:prstGeom>
                  </pic:spPr>
                </pic:pic>
              </a:graphicData>
            </a:graphic>
          </wp:inline>
        </w:drawing>
      </w:r>
    </w:p>
    <w:p w14:paraId="2BCC6656" w14:textId="33F5B4B7" w:rsidR="00343930" w:rsidRDefault="00343930" w:rsidP="00343930">
      <w:pPr>
        <w:ind w:firstLine="720"/>
        <w:jc w:val="center"/>
        <w:rPr>
          <w:color w:val="000000" w:themeColor="text1"/>
          <w:sz w:val="26"/>
          <w:szCs w:val="26"/>
        </w:rPr>
      </w:pPr>
      <w:r>
        <w:rPr>
          <w:color w:val="000000" w:themeColor="text1"/>
          <w:sz w:val="26"/>
          <w:szCs w:val="26"/>
        </w:rPr>
        <w:t xml:space="preserve">Figure 3.13: News Section </w:t>
      </w:r>
      <w:r w:rsidR="007B6740">
        <w:rPr>
          <w:color w:val="000000" w:themeColor="text1"/>
          <w:sz w:val="26"/>
          <w:szCs w:val="26"/>
        </w:rPr>
        <w:t>1</w:t>
      </w:r>
      <w:r>
        <w:rPr>
          <w:color w:val="000000" w:themeColor="text1"/>
          <w:sz w:val="26"/>
          <w:szCs w:val="26"/>
        </w:rPr>
        <w:t>.</w:t>
      </w:r>
    </w:p>
    <w:p w14:paraId="2484A9F0" w14:textId="77777777" w:rsidR="00343930" w:rsidRDefault="00343930" w:rsidP="00343930">
      <w:pPr>
        <w:ind w:firstLine="720"/>
        <w:jc w:val="center"/>
        <w:rPr>
          <w:color w:val="000000" w:themeColor="text1"/>
          <w:sz w:val="26"/>
          <w:szCs w:val="26"/>
        </w:rPr>
      </w:pPr>
    </w:p>
    <w:p w14:paraId="1B7CF095" w14:textId="0CFDDFFC" w:rsidR="001D2E74" w:rsidRDefault="00343930" w:rsidP="00343930">
      <w:pPr>
        <w:spacing w:line="360" w:lineRule="auto"/>
        <w:ind w:firstLine="720"/>
        <w:jc w:val="both"/>
        <w:rPr>
          <w:color w:val="000000" w:themeColor="text1"/>
          <w:sz w:val="26"/>
          <w:szCs w:val="26"/>
        </w:rPr>
      </w:pPr>
      <w:r w:rsidRPr="00343930">
        <w:rPr>
          <w:color w:val="000000" w:themeColor="text1"/>
          <w:sz w:val="26"/>
          <w:szCs w:val="26"/>
        </w:rPr>
        <w:t xml:space="preserve">When you have selected a preferred topic to start exploring medical news (for example, the hot medical news topic shown in the image), this page will appear with all the features of a typical news website. The largest image that immediately catches the user's attention will be the latest news just posted. On the right-hand side, users can </w:t>
      </w:r>
      <w:r w:rsidRPr="00343930">
        <w:rPr>
          <w:color w:val="000000" w:themeColor="text1"/>
          <w:sz w:val="26"/>
          <w:szCs w:val="26"/>
        </w:rPr>
        <w:lastRenderedPageBreak/>
        <w:t>choose to view either the 4 most viewed news articles or the 4 latest news articles.</w:t>
      </w:r>
      <w:r>
        <w:rPr>
          <w:color w:val="000000" w:themeColor="text1"/>
          <w:sz w:val="26"/>
          <w:szCs w:val="26"/>
        </w:rPr>
        <w:t xml:space="preserve"> Also the header will look a little bit different between the user not login with user already login.</w:t>
      </w:r>
    </w:p>
    <w:p w14:paraId="0495DC0F" w14:textId="77777777" w:rsidR="00343930" w:rsidRDefault="00343930" w:rsidP="00343930">
      <w:pPr>
        <w:spacing w:line="360" w:lineRule="auto"/>
        <w:ind w:firstLine="720"/>
        <w:jc w:val="both"/>
        <w:rPr>
          <w:color w:val="000000" w:themeColor="text1"/>
          <w:sz w:val="26"/>
          <w:szCs w:val="26"/>
        </w:rPr>
      </w:pPr>
    </w:p>
    <w:p w14:paraId="7F6B02AA" w14:textId="3EF9FA3E" w:rsidR="00343930" w:rsidRDefault="00343930" w:rsidP="00343930">
      <w:pPr>
        <w:spacing w:line="360" w:lineRule="auto"/>
        <w:rPr>
          <w:color w:val="000000" w:themeColor="text1"/>
          <w:sz w:val="26"/>
          <w:szCs w:val="26"/>
        </w:rPr>
      </w:pPr>
      <w:r w:rsidRPr="00343930">
        <w:rPr>
          <w:noProof/>
          <w:color w:val="000000" w:themeColor="text1"/>
          <w:sz w:val="26"/>
          <w:szCs w:val="26"/>
        </w:rPr>
        <w:drawing>
          <wp:inline distT="0" distB="0" distL="0" distR="0" wp14:anchorId="1701F0E5" wp14:editId="015071B1">
            <wp:extent cx="5760720" cy="368935"/>
            <wp:effectExtent l="0" t="0" r="0" b="0"/>
            <wp:docPr id="9032641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64166" name=""/>
                    <pic:cNvPicPr/>
                  </pic:nvPicPr>
                  <pic:blipFill>
                    <a:blip r:embed="rId28"/>
                    <a:stretch>
                      <a:fillRect/>
                    </a:stretch>
                  </pic:blipFill>
                  <pic:spPr>
                    <a:xfrm>
                      <a:off x="0" y="0"/>
                      <a:ext cx="5760720" cy="368935"/>
                    </a:xfrm>
                    <a:prstGeom prst="rect">
                      <a:avLst/>
                    </a:prstGeom>
                  </pic:spPr>
                </pic:pic>
              </a:graphicData>
            </a:graphic>
          </wp:inline>
        </w:drawing>
      </w:r>
    </w:p>
    <w:p w14:paraId="06B5B3D5" w14:textId="277D3E26" w:rsidR="00343930" w:rsidRDefault="00343930" w:rsidP="00343930">
      <w:pPr>
        <w:spacing w:line="360" w:lineRule="auto"/>
        <w:jc w:val="center"/>
        <w:rPr>
          <w:color w:val="000000" w:themeColor="text1"/>
          <w:sz w:val="26"/>
          <w:szCs w:val="26"/>
        </w:rPr>
      </w:pPr>
      <w:r>
        <w:rPr>
          <w:color w:val="000000" w:themeColor="text1"/>
          <w:sz w:val="26"/>
          <w:szCs w:val="26"/>
        </w:rPr>
        <w:t>Figure 3.14: Header that user already login.</w:t>
      </w:r>
    </w:p>
    <w:p w14:paraId="6AED80A1" w14:textId="77777777" w:rsidR="00343930" w:rsidRDefault="00343930" w:rsidP="00343930">
      <w:pPr>
        <w:spacing w:line="360" w:lineRule="auto"/>
        <w:jc w:val="both"/>
        <w:rPr>
          <w:color w:val="000000" w:themeColor="text1"/>
          <w:sz w:val="26"/>
          <w:szCs w:val="26"/>
        </w:rPr>
      </w:pPr>
    </w:p>
    <w:p w14:paraId="0287C0F0" w14:textId="13571158" w:rsidR="00343930" w:rsidRDefault="00343930" w:rsidP="00343930">
      <w:pPr>
        <w:spacing w:line="360" w:lineRule="auto"/>
        <w:ind w:firstLine="720"/>
        <w:jc w:val="both"/>
        <w:rPr>
          <w:color w:val="000000" w:themeColor="text1"/>
          <w:sz w:val="26"/>
          <w:szCs w:val="26"/>
        </w:rPr>
      </w:pPr>
      <w:r w:rsidRPr="00343930">
        <w:rPr>
          <w:color w:val="000000" w:themeColor="text1"/>
          <w:sz w:val="26"/>
          <w:szCs w:val="26"/>
        </w:rPr>
        <w:t>As you can see, when the user logs in, the header will display the user's avatar instead of just the login text as before.</w:t>
      </w:r>
    </w:p>
    <w:p w14:paraId="60AF85F8" w14:textId="77777777" w:rsidR="00343930" w:rsidRDefault="00343930" w:rsidP="00343930">
      <w:pPr>
        <w:spacing w:line="360" w:lineRule="auto"/>
        <w:ind w:firstLine="720"/>
        <w:jc w:val="center"/>
        <w:rPr>
          <w:color w:val="000000" w:themeColor="text1"/>
          <w:sz w:val="26"/>
          <w:szCs w:val="26"/>
        </w:rPr>
      </w:pPr>
    </w:p>
    <w:p w14:paraId="264C1E47" w14:textId="4884A85E" w:rsidR="00343930" w:rsidRDefault="007B6740" w:rsidP="007B6740">
      <w:pPr>
        <w:spacing w:line="360" w:lineRule="auto"/>
        <w:rPr>
          <w:color w:val="000000" w:themeColor="text1"/>
          <w:sz w:val="26"/>
          <w:szCs w:val="26"/>
        </w:rPr>
      </w:pPr>
      <w:r w:rsidRPr="007B6740">
        <w:rPr>
          <w:noProof/>
          <w:color w:val="000000" w:themeColor="text1"/>
          <w:sz w:val="26"/>
          <w:szCs w:val="26"/>
        </w:rPr>
        <w:drawing>
          <wp:inline distT="0" distB="0" distL="0" distR="0" wp14:anchorId="243C0AA6" wp14:editId="5A24A9E2">
            <wp:extent cx="5760720" cy="2736215"/>
            <wp:effectExtent l="0" t="0" r="0" b="6985"/>
            <wp:docPr id="1397392666"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2666" name="Hình ảnh 1" descr="Ảnh có chứa văn bản, ảnh chụp màn hình&#10;&#10;Mô tả được tạo tự động"/>
                    <pic:cNvPicPr/>
                  </pic:nvPicPr>
                  <pic:blipFill>
                    <a:blip r:embed="rId29"/>
                    <a:stretch>
                      <a:fillRect/>
                    </a:stretch>
                  </pic:blipFill>
                  <pic:spPr>
                    <a:xfrm>
                      <a:off x="0" y="0"/>
                      <a:ext cx="5760720" cy="2736215"/>
                    </a:xfrm>
                    <a:prstGeom prst="rect">
                      <a:avLst/>
                    </a:prstGeom>
                  </pic:spPr>
                </pic:pic>
              </a:graphicData>
            </a:graphic>
          </wp:inline>
        </w:drawing>
      </w:r>
    </w:p>
    <w:p w14:paraId="5959D5CA" w14:textId="37AB9FAA" w:rsidR="007B6740" w:rsidRDefault="007B6740" w:rsidP="007B6740">
      <w:pPr>
        <w:spacing w:line="360" w:lineRule="auto"/>
        <w:jc w:val="center"/>
        <w:rPr>
          <w:color w:val="000000" w:themeColor="text1"/>
          <w:sz w:val="26"/>
          <w:szCs w:val="26"/>
        </w:rPr>
      </w:pPr>
      <w:r>
        <w:rPr>
          <w:color w:val="000000" w:themeColor="text1"/>
          <w:sz w:val="26"/>
          <w:szCs w:val="26"/>
        </w:rPr>
        <w:t>Figure 3.15: News section 2</w:t>
      </w:r>
    </w:p>
    <w:p w14:paraId="0448C303" w14:textId="77777777" w:rsidR="00261EAB" w:rsidRDefault="00261EAB" w:rsidP="007B6740">
      <w:pPr>
        <w:spacing w:line="360" w:lineRule="auto"/>
        <w:jc w:val="center"/>
        <w:rPr>
          <w:color w:val="000000" w:themeColor="text1"/>
          <w:sz w:val="26"/>
          <w:szCs w:val="26"/>
        </w:rPr>
      </w:pPr>
    </w:p>
    <w:p w14:paraId="741794F1" w14:textId="422ACC0A" w:rsidR="00343930" w:rsidRDefault="00261EAB" w:rsidP="00261EAB">
      <w:pPr>
        <w:spacing w:line="360" w:lineRule="auto"/>
        <w:ind w:firstLine="720"/>
        <w:jc w:val="both"/>
        <w:rPr>
          <w:color w:val="000000" w:themeColor="text1"/>
          <w:sz w:val="26"/>
          <w:szCs w:val="26"/>
        </w:rPr>
      </w:pPr>
      <w:r w:rsidRPr="00261EAB">
        <w:rPr>
          <w:color w:val="000000" w:themeColor="text1"/>
          <w:sz w:val="26"/>
          <w:szCs w:val="26"/>
        </w:rPr>
        <w:t>When users continue to scroll down, they will reach the section showcasing news articles that have garnered a lot of views, indicating their popularity. Additionally, by clicking the "See More" button, users will be taken to a page where they can view all news articles sorted by view count or popularity. On the right-hand side, there will be an introduction to G37 General Hospital.</w:t>
      </w:r>
    </w:p>
    <w:p w14:paraId="169D9E43" w14:textId="69DCC46D" w:rsidR="00261EAB" w:rsidRDefault="00261EAB" w:rsidP="00261EAB">
      <w:pPr>
        <w:spacing w:line="360" w:lineRule="auto"/>
        <w:jc w:val="both"/>
        <w:rPr>
          <w:color w:val="000000" w:themeColor="text1"/>
          <w:sz w:val="26"/>
          <w:szCs w:val="26"/>
        </w:rPr>
      </w:pPr>
      <w:r w:rsidRPr="00261EAB">
        <w:rPr>
          <w:noProof/>
          <w:color w:val="000000" w:themeColor="text1"/>
          <w:sz w:val="26"/>
          <w:szCs w:val="26"/>
        </w:rPr>
        <w:lastRenderedPageBreak/>
        <w:drawing>
          <wp:inline distT="0" distB="0" distL="0" distR="0" wp14:anchorId="55686E13" wp14:editId="46DF7769">
            <wp:extent cx="5760720" cy="2727325"/>
            <wp:effectExtent l="0" t="0" r="0" b="0"/>
            <wp:docPr id="267256122"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56122" name="Hình ảnh 1" descr="Ảnh có chứa văn bản, ảnh chụp màn hình, thiết kế&#10;&#10;Mô tả được tạo tự động"/>
                    <pic:cNvPicPr/>
                  </pic:nvPicPr>
                  <pic:blipFill>
                    <a:blip r:embed="rId30"/>
                    <a:stretch>
                      <a:fillRect/>
                    </a:stretch>
                  </pic:blipFill>
                  <pic:spPr>
                    <a:xfrm>
                      <a:off x="0" y="0"/>
                      <a:ext cx="5760720" cy="2727325"/>
                    </a:xfrm>
                    <a:prstGeom prst="rect">
                      <a:avLst/>
                    </a:prstGeom>
                  </pic:spPr>
                </pic:pic>
              </a:graphicData>
            </a:graphic>
          </wp:inline>
        </w:drawing>
      </w:r>
    </w:p>
    <w:p w14:paraId="1B52CD1C" w14:textId="1941946E" w:rsidR="00261EAB" w:rsidRDefault="00261EAB" w:rsidP="00261EAB">
      <w:pPr>
        <w:spacing w:line="360" w:lineRule="auto"/>
        <w:jc w:val="center"/>
        <w:rPr>
          <w:color w:val="000000" w:themeColor="text1"/>
          <w:sz w:val="26"/>
          <w:szCs w:val="26"/>
        </w:rPr>
      </w:pPr>
      <w:r>
        <w:rPr>
          <w:color w:val="000000" w:themeColor="text1"/>
          <w:sz w:val="26"/>
          <w:szCs w:val="26"/>
        </w:rPr>
        <w:t>Figure 3.16: Sort news by like or views 1.</w:t>
      </w:r>
    </w:p>
    <w:p w14:paraId="00AF2CC6" w14:textId="5B27339C" w:rsidR="00261EAB" w:rsidRDefault="00261EAB" w:rsidP="00261EAB">
      <w:pPr>
        <w:spacing w:line="360" w:lineRule="auto"/>
        <w:jc w:val="center"/>
        <w:rPr>
          <w:color w:val="000000" w:themeColor="text1"/>
          <w:sz w:val="26"/>
          <w:szCs w:val="26"/>
        </w:rPr>
      </w:pPr>
      <w:r w:rsidRPr="00261EAB">
        <w:rPr>
          <w:noProof/>
          <w:color w:val="000000" w:themeColor="text1"/>
          <w:sz w:val="26"/>
          <w:szCs w:val="26"/>
        </w:rPr>
        <w:drawing>
          <wp:inline distT="0" distB="0" distL="0" distR="0" wp14:anchorId="09F3C842" wp14:editId="541FD4DC">
            <wp:extent cx="5760720" cy="2736215"/>
            <wp:effectExtent l="0" t="0" r="0" b="6985"/>
            <wp:docPr id="1480800346"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00346" name="Hình ảnh 1" descr="Ảnh có chứa văn bản, ảnh chụp màn hình, Website, Trang web&#10;&#10;Mô tả được tạo tự động"/>
                    <pic:cNvPicPr/>
                  </pic:nvPicPr>
                  <pic:blipFill>
                    <a:blip r:embed="rId31"/>
                    <a:stretch>
                      <a:fillRect/>
                    </a:stretch>
                  </pic:blipFill>
                  <pic:spPr>
                    <a:xfrm>
                      <a:off x="0" y="0"/>
                      <a:ext cx="5760720" cy="2736215"/>
                    </a:xfrm>
                    <a:prstGeom prst="rect">
                      <a:avLst/>
                    </a:prstGeom>
                  </pic:spPr>
                </pic:pic>
              </a:graphicData>
            </a:graphic>
          </wp:inline>
        </w:drawing>
      </w:r>
    </w:p>
    <w:p w14:paraId="52C8A3C4" w14:textId="7AFF2490" w:rsidR="00261EAB" w:rsidRDefault="00261EAB" w:rsidP="00261EAB">
      <w:pPr>
        <w:spacing w:line="360" w:lineRule="auto"/>
        <w:jc w:val="center"/>
        <w:rPr>
          <w:color w:val="000000" w:themeColor="text1"/>
          <w:sz w:val="26"/>
          <w:szCs w:val="26"/>
        </w:rPr>
      </w:pPr>
      <w:r>
        <w:rPr>
          <w:color w:val="000000" w:themeColor="text1"/>
          <w:sz w:val="26"/>
          <w:szCs w:val="26"/>
        </w:rPr>
        <w:t>Figure 3.16: Sort news by like or views 2.</w:t>
      </w:r>
    </w:p>
    <w:p w14:paraId="092104FA" w14:textId="77777777" w:rsidR="00261EAB" w:rsidRDefault="00261EAB" w:rsidP="00261EAB">
      <w:pPr>
        <w:spacing w:line="360" w:lineRule="auto"/>
        <w:jc w:val="both"/>
        <w:rPr>
          <w:color w:val="000000" w:themeColor="text1"/>
          <w:sz w:val="26"/>
          <w:szCs w:val="26"/>
        </w:rPr>
      </w:pPr>
    </w:p>
    <w:p w14:paraId="4F51852F" w14:textId="14D164D0" w:rsidR="00261EAB" w:rsidRDefault="00261EAB" w:rsidP="00261EAB">
      <w:pPr>
        <w:spacing w:line="360" w:lineRule="auto"/>
        <w:ind w:firstLine="720"/>
        <w:jc w:val="both"/>
        <w:rPr>
          <w:color w:val="000000" w:themeColor="text1"/>
          <w:sz w:val="26"/>
          <w:szCs w:val="26"/>
        </w:rPr>
      </w:pPr>
      <w:r w:rsidRPr="00261EAB">
        <w:rPr>
          <w:color w:val="000000" w:themeColor="text1"/>
          <w:sz w:val="26"/>
          <w:szCs w:val="26"/>
        </w:rPr>
        <w:t>After clicking the "See More" button mentioned above, users will be taken to this page. Here, users can easily switch between the most viewed and most liked news articles, which are sorted in descending order.</w:t>
      </w:r>
    </w:p>
    <w:p w14:paraId="6FD7C1ED" w14:textId="14924560" w:rsidR="00050658" w:rsidRDefault="00050658" w:rsidP="00050658">
      <w:pPr>
        <w:spacing w:line="360" w:lineRule="auto"/>
        <w:jc w:val="both"/>
        <w:rPr>
          <w:color w:val="000000" w:themeColor="text1"/>
          <w:sz w:val="26"/>
          <w:szCs w:val="26"/>
        </w:rPr>
      </w:pPr>
      <w:r w:rsidRPr="00050658">
        <w:rPr>
          <w:noProof/>
          <w:color w:val="000000" w:themeColor="text1"/>
          <w:sz w:val="26"/>
          <w:szCs w:val="26"/>
        </w:rPr>
        <w:lastRenderedPageBreak/>
        <w:drawing>
          <wp:inline distT="0" distB="0" distL="0" distR="0" wp14:anchorId="4A7C3955" wp14:editId="783D34DE">
            <wp:extent cx="5760720" cy="2619375"/>
            <wp:effectExtent l="0" t="0" r="0" b="9525"/>
            <wp:docPr id="864900875" name="Hình ảnh 1" descr="Ảnh có chứa văn bản, ảnh chụp màn hình, Website,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00875" name="Hình ảnh 1" descr="Ảnh có chứa văn bản, ảnh chụp màn hình, Website, Quảng cáo trực tuyến&#10;&#10;Mô tả được tạo tự động"/>
                    <pic:cNvPicPr/>
                  </pic:nvPicPr>
                  <pic:blipFill>
                    <a:blip r:embed="rId32"/>
                    <a:stretch>
                      <a:fillRect/>
                    </a:stretch>
                  </pic:blipFill>
                  <pic:spPr>
                    <a:xfrm>
                      <a:off x="0" y="0"/>
                      <a:ext cx="5760720" cy="2619375"/>
                    </a:xfrm>
                    <a:prstGeom prst="rect">
                      <a:avLst/>
                    </a:prstGeom>
                  </pic:spPr>
                </pic:pic>
              </a:graphicData>
            </a:graphic>
          </wp:inline>
        </w:drawing>
      </w:r>
    </w:p>
    <w:p w14:paraId="3BF64B69" w14:textId="79D75DE5" w:rsidR="00050658" w:rsidRDefault="00050658" w:rsidP="00050658">
      <w:pPr>
        <w:spacing w:line="360" w:lineRule="auto"/>
        <w:jc w:val="center"/>
        <w:rPr>
          <w:color w:val="000000" w:themeColor="text1"/>
          <w:sz w:val="26"/>
          <w:szCs w:val="26"/>
        </w:rPr>
      </w:pPr>
      <w:r>
        <w:rPr>
          <w:color w:val="000000" w:themeColor="text1"/>
          <w:sz w:val="26"/>
          <w:szCs w:val="26"/>
        </w:rPr>
        <w:t>Figure 3.17: News section 3.</w:t>
      </w:r>
    </w:p>
    <w:p w14:paraId="45189A02" w14:textId="77777777" w:rsidR="003F1DC7" w:rsidRDefault="003F1DC7" w:rsidP="00050658">
      <w:pPr>
        <w:spacing w:line="360" w:lineRule="auto"/>
        <w:jc w:val="center"/>
        <w:rPr>
          <w:color w:val="000000" w:themeColor="text1"/>
          <w:sz w:val="26"/>
          <w:szCs w:val="26"/>
        </w:rPr>
      </w:pPr>
    </w:p>
    <w:p w14:paraId="0745A477" w14:textId="4C238601" w:rsidR="00261EAB" w:rsidRDefault="003F1DC7" w:rsidP="003F1DC7">
      <w:pPr>
        <w:spacing w:line="360" w:lineRule="auto"/>
        <w:ind w:firstLine="720"/>
        <w:jc w:val="both"/>
        <w:rPr>
          <w:color w:val="000000" w:themeColor="text1"/>
          <w:sz w:val="26"/>
          <w:szCs w:val="26"/>
        </w:rPr>
      </w:pPr>
      <w:r w:rsidRPr="003F1DC7">
        <w:rPr>
          <w:color w:val="000000" w:themeColor="text1"/>
          <w:sz w:val="26"/>
          <w:szCs w:val="26"/>
        </w:rPr>
        <w:t>Next, on the left-hand side is a tool for users to quickly and conveniently select different news topics to view without having to go back to the topic selection page. On the right-hand side is a table consisting of the top four articles with the most likes for users to refer to.</w:t>
      </w:r>
    </w:p>
    <w:p w14:paraId="499B0159" w14:textId="77777777" w:rsidR="003F1DC7" w:rsidRDefault="003F1DC7" w:rsidP="003F1DC7">
      <w:pPr>
        <w:spacing w:line="360" w:lineRule="auto"/>
        <w:ind w:firstLine="720"/>
        <w:jc w:val="both"/>
        <w:rPr>
          <w:color w:val="000000" w:themeColor="text1"/>
          <w:sz w:val="26"/>
          <w:szCs w:val="26"/>
        </w:rPr>
      </w:pPr>
    </w:p>
    <w:p w14:paraId="513016C2" w14:textId="42E9DEE6" w:rsidR="003F1DC7" w:rsidRDefault="003F1DC7" w:rsidP="003F1DC7">
      <w:pPr>
        <w:spacing w:line="360" w:lineRule="auto"/>
        <w:ind w:firstLine="720"/>
        <w:jc w:val="both"/>
        <w:rPr>
          <w:color w:val="000000" w:themeColor="text1"/>
          <w:sz w:val="26"/>
          <w:szCs w:val="26"/>
        </w:rPr>
      </w:pPr>
      <w:r w:rsidRPr="003F1DC7">
        <w:rPr>
          <w:noProof/>
          <w:color w:val="000000" w:themeColor="text1"/>
          <w:sz w:val="26"/>
          <w:szCs w:val="26"/>
        </w:rPr>
        <w:lastRenderedPageBreak/>
        <w:drawing>
          <wp:inline distT="0" distB="0" distL="0" distR="0" wp14:anchorId="2118F273" wp14:editId="60480F64">
            <wp:extent cx="4945809" cy="6904318"/>
            <wp:effectExtent l="0" t="0" r="7620" b="0"/>
            <wp:docPr id="2029597858" name="Hình ảnh 1" descr="Ảnh có chứa văn bản, ảnh chụp màn hình, Website,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97858" name="Hình ảnh 1" descr="Ảnh có chứa văn bản, ảnh chụp màn hình, Website, Quảng cáo trực tuyến&#10;&#10;Mô tả được tạo tự động"/>
                    <pic:cNvPicPr/>
                  </pic:nvPicPr>
                  <pic:blipFill>
                    <a:blip r:embed="rId33"/>
                    <a:stretch>
                      <a:fillRect/>
                    </a:stretch>
                  </pic:blipFill>
                  <pic:spPr>
                    <a:xfrm>
                      <a:off x="0" y="0"/>
                      <a:ext cx="4945809" cy="6904318"/>
                    </a:xfrm>
                    <a:prstGeom prst="rect">
                      <a:avLst/>
                    </a:prstGeom>
                  </pic:spPr>
                </pic:pic>
              </a:graphicData>
            </a:graphic>
          </wp:inline>
        </w:drawing>
      </w:r>
    </w:p>
    <w:p w14:paraId="12E864CE" w14:textId="73460ED2" w:rsidR="003F1DC7" w:rsidRDefault="003F1DC7" w:rsidP="003F1DC7">
      <w:pPr>
        <w:spacing w:line="360" w:lineRule="auto"/>
        <w:ind w:firstLine="720"/>
        <w:jc w:val="center"/>
        <w:rPr>
          <w:color w:val="000000" w:themeColor="text1"/>
          <w:sz w:val="26"/>
          <w:szCs w:val="26"/>
        </w:rPr>
      </w:pPr>
      <w:r>
        <w:rPr>
          <w:color w:val="000000" w:themeColor="text1"/>
          <w:sz w:val="26"/>
          <w:szCs w:val="26"/>
        </w:rPr>
        <w:t>Figure 3.18: Main news 1.</w:t>
      </w:r>
    </w:p>
    <w:p w14:paraId="3CB6D441" w14:textId="316AA70B" w:rsidR="003F1DC7" w:rsidRDefault="003F1DC7" w:rsidP="003F1DC7">
      <w:pPr>
        <w:spacing w:line="360" w:lineRule="auto"/>
        <w:ind w:firstLine="720"/>
        <w:jc w:val="center"/>
        <w:rPr>
          <w:color w:val="000000" w:themeColor="text1"/>
          <w:sz w:val="26"/>
          <w:szCs w:val="26"/>
        </w:rPr>
      </w:pPr>
      <w:r w:rsidRPr="003F1DC7">
        <w:rPr>
          <w:noProof/>
          <w:color w:val="000000" w:themeColor="text1"/>
          <w:sz w:val="26"/>
          <w:szCs w:val="26"/>
        </w:rPr>
        <w:lastRenderedPageBreak/>
        <w:drawing>
          <wp:inline distT="0" distB="0" distL="0" distR="0" wp14:anchorId="639718DA" wp14:editId="63CBE723">
            <wp:extent cx="5090601" cy="2796782"/>
            <wp:effectExtent l="0" t="0" r="0" b="3810"/>
            <wp:docPr id="435371065" name="Hình ảnh 1" descr="Ảnh có chứa văn bản, ảnh chụp màn hình, Mặt người,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1065" name="Hình ảnh 1" descr="Ảnh có chứa văn bản, ảnh chụp màn hình, Mặt người, Website&#10;&#10;Mô tả được tạo tự động"/>
                    <pic:cNvPicPr/>
                  </pic:nvPicPr>
                  <pic:blipFill>
                    <a:blip r:embed="rId34"/>
                    <a:stretch>
                      <a:fillRect/>
                    </a:stretch>
                  </pic:blipFill>
                  <pic:spPr>
                    <a:xfrm>
                      <a:off x="0" y="0"/>
                      <a:ext cx="5090601" cy="2796782"/>
                    </a:xfrm>
                    <a:prstGeom prst="rect">
                      <a:avLst/>
                    </a:prstGeom>
                  </pic:spPr>
                </pic:pic>
              </a:graphicData>
            </a:graphic>
          </wp:inline>
        </w:drawing>
      </w:r>
    </w:p>
    <w:p w14:paraId="5FF078D9" w14:textId="6D12CCA1" w:rsidR="003F1DC7" w:rsidRDefault="003F1DC7" w:rsidP="003F1DC7">
      <w:pPr>
        <w:spacing w:line="360" w:lineRule="auto"/>
        <w:ind w:firstLine="720"/>
        <w:jc w:val="center"/>
        <w:rPr>
          <w:color w:val="000000" w:themeColor="text1"/>
          <w:sz w:val="26"/>
          <w:szCs w:val="26"/>
        </w:rPr>
      </w:pPr>
      <w:r>
        <w:rPr>
          <w:color w:val="000000" w:themeColor="text1"/>
          <w:sz w:val="26"/>
          <w:szCs w:val="26"/>
        </w:rPr>
        <w:t>Figure 3.19: Main news 2</w:t>
      </w:r>
    </w:p>
    <w:p w14:paraId="32188B9B" w14:textId="0FBC0955" w:rsidR="003F1DC7" w:rsidRDefault="003F1DC7" w:rsidP="003F1DC7">
      <w:pPr>
        <w:spacing w:line="360" w:lineRule="auto"/>
        <w:ind w:firstLine="720"/>
        <w:jc w:val="center"/>
        <w:rPr>
          <w:color w:val="000000" w:themeColor="text1"/>
          <w:sz w:val="26"/>
          <w:szCs w:val="26"/>
        </w:rPr>
      </w:pPr>
      <w:r w:rsidRPr="003F1DC7">
        <w:rPr>
          <w:noProof/>
          <w:color w:val="000000" w:themeColor="text1"/>
          <w:sz w:val="26"/>
          <w:szCs w:val="26"/>
        </w:rPr>
        <w:lastRenderedPageBreak/>
        <w:drawing>
          <wp:inline distT="0" distB="0" distL="0" distR="0" wp14:anchorId="3BBEB222" wp14:editId="1A865707">
            <wp:extent cx="5197290" cy="6210838"/>
            <wp:effectExtent l="0" t="0" r="3810" b="0"/>
            <wp:docPr id="1403328012" name="Hình ảnh 1" descr="Ảnh có chứa văn bản, máy tính,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28012" name="Hình ảnh 1" descr="Ảnh có chứa văn bản, máy tính, ảnh chụp màn hình, Website&#10;&#10;Mô tả được tạo tự động"/>
                    <pic:cNvPicPr/>
                  </pic:nvPicPr>
                  <pic:blipFill>
                    <a:blip r:embed="rId35"/>
                    <a:stretch>
                      <a:fillRect/>
                    </a:stretch>
                  </pic:blipFill>
                  <pic:spPr>
                    <a:xfrm>
                      <a:off x="0" y="0"/>
                      <a:ext cx="5197290" cy="6210838"/>
                    </a:xfrm>
                    <a:prstGeom prst="rect">
                      <a:avLst/>
                    </a:prstGeom>
                  </pic:spPr>
                </pic:pic>
              </a:graphicData>
            </a:graphic>
          </wp:inline>
        </w:drawing>
      </w:r>
    </w:p>
    <w:p w14:paraId="65D9CE1F" w14:textId="106D8B2F" w:rsidR="003F1DC7" w:rsidRDefault="003F1DC7" w:rsidP="003F1DC7">
      <w:pPr>
        <w:spacing w:line="360" w:lineRule="auto"/>
        <w:ind w:firstLine="720"/>
        <w:jc w:val="center"/>
        <w:rPr>
          <w:color w:val="000000" w:themeColor="text1"/>
          <w:sz w:val="26"/>
          <w:szCs w:val="26"/>
        </w:rPr>
      </w:pPr>
      <w:r>
        <w:rPr>
          <w:color w:val="000000" w:themeColor="text1"/>
          <w:sz w:val="26"/>
          <w:szCs w:val="26"/>
        </w:rPr>
        <w:t>Figure 3.20: Main news 3.</w:t>
      </w:r>
    </w:p>
    <w:p w14:paraId="5BF4C6F1" w14:textId="77777777" w:rsidR="003F1DC7" w:rsidRDefault="003F1DC7" w:rsidP="003F1DC7">
      <w:pPr>
        <w:spacing w:line="360" w:lineRule="auto"/>
        <w:ind w:firstLine="720"/>
        <w:jc w:val="both"/>
        <w:rPr>
          <w:color w:val="000000" w:themeColor="text1"/>
          <w:sz w:val="26"/>
          <w:szCs w:val="26"/>
        </w:rPr>
      </w:pPr>
    </w:p>
    <w:p w14:paraId="57947E97" w14:textId="7A0655B3" w:rsidR="003F1DC7" w:rsidRDefault="007203AF" w:rsidP="007203AF">
      <w:pPr>
        <w:spacing w:line="360" w:lineRule="auto"/>
        <w:ind w:firstLine="720"/>
        <w:jc w:val="both"/>
        <w:rPr>
          <w:color w:val="000000" w:themeColor="text1"/>
          <w:sz w:val="26"/>
          <w:szCs w:val="26"/>
        </w:rPr>
      </w:pPr>
      <w:r w:rsidRPr="007203AF">
        <w:rPr>
          <w:color w:val="000000" w:themeColor="text1"/>
          <w:sz w:val="26"/>
          <w:szCs w:val="26"/>
        </w:rPr>
        <w:t>Because this is the main news section of the website, this part features all the news articles arranged in chronological order, starting with the most recent ones. Furthermore, as shown in Figure 3.19, initially, only a few news articles are displayed. If users want to see more, they can click on the "View more" button to reveal additional articles, as depicted in Figure 3.20. I implemented this to limit the need for loading hundreds of news articles every time someone visits the page, thus preventing unnecessary strain on page loading speed.</w:t>
      </w:r>
    </w:p>
    <w:p w14:paraId="608EA09F" w14:textId="4C9D0D2D" w:rsidR="007203AF" w:rsidRDefault="007203AF" w:rsidP="007203AF">
      <w:pPr>
        <w:spacing w:line="360" w:lineRule="auto"/>
        <w:jc w:val="both"/>
        <w:rPr>
          <w:color w:val="000000" w:themeColor="text1"/>
          <w:sz w:val="26"/>
          <w:szCs w:val="26"/>
        </w:rPr>
      </w:pPr>
      <w:r w:rsidRPr="007203AF">
        <w:rPr>
          <w:noProof/>
          <w:color w:val="000000" w:themeColor="text1"/>
          <w:sz w:val="26"/>
          <w:szCs w:val="26"/>
        </w:rPr>
        <w:lastRenderedPageBreak/>
        <w:drawing>
          <wp:inline distT="0" distB="0" distL="0" distR="0" wp14:anchorId="400F5A07" wp14:editId="28EC3567">
            <wp:extent cx="5760720" cy="2736215"/>
            <wp:effectExtent l="0" t="0" r="0" b="6985"/>
            <wp:docPr id="907080716"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80716" name="Hình ảnh 1" descr="Ảnh có chứa văn bản, ảnh chụp màn hình, Phông chữ, tài liệu&#10;&#10;Mô tả được tạo tự động"/>
                    <pic:cNvPicPr/>
                  </pic:nvPicPr>
                  <pic:blipFill>
                    <a:blip r:embed="rId36"/>
                    <a:stretch>
                      <a:fillRect/>
                    </a:stretch>
                  </pic:blipFill>
                  <pic:spPr>
                    <a:xfrm>
                      <a:off x="0" y="0"/>
                      <a:ext cx="5760720" cy="2736215"/>
                    </a:xfrm>
                    <a:prstGeom prst="rect">
                      <a:avLst/>
                    </a:prstGeom>
                  </pic:spPr>
                </pic:pic>
              </a:graphicData>
            </a:graphic>
          </wp:inline>
        </w:drawing>
      </w:r>
    </w:p>
    <w:p w14:paraId="36795B45" w14:textId="3A4D05C0" w:rsidR="007203AF" w:rsidRDefault="007203AF" w:rsidP="007203AF">
      <w:pPr>
        <w:spacing w:line="360" w:lineRule="auto"/>
        <w:jc w:val="center"/>
        <w:rPr>
          <w:color w:val="000000" w:themeColor="text1"/>
          <w:sz w:val="26"/>
          <w:szCs w:val="26"/>
        </w:rPr>
      </w:pPr>
      <w:r>
        <w:rPr>
          <w:color w:val="000000" w:themeColor="text1"/>
          <w:sz w:val="26"/>
          <w:szCs w:val="26"/>
        </w:rPr>
        <w:t>Figure 3.21: Content of the news.</w:t>
      </w:r>
    </w:p>
    <w:p w14:paraId="036DF4E5" w14:textId="77777777" w:rsidR="007203AF" w:rsidRDefault="007203AF" w:rsidP="007203AF">
      <w:pPr>
        <w:spacing w:line="360" w:lineRule="auto"/>
        <w:jc w:val="both"/>
        <w:rPr>
          <w:color w:val="000000" w:themeColor="text1"/>
          <w:sz w:val="26"/>
          <w:szCs w:val="26"/>
        </w:rPr>
      </w:pPr>
    </w:p>
    <w:p w14:paraId="49B005C8" w14:textId="40234156" w:rsidR="00735587" w:rsidRDefault="00735587" w:rsidP="00735587">
      <w:pPr>
        <w:spacing w:line="360" w:lineRule="auto"/>
        <w:ind w:firstLine="720"/>
        <w:jc w:val="both"/>
        <w:rPr>
          <w:color w:val="000000" w:themeColor="text1"/>
          <w:sz w:val="26"/>
          <w:szCs w:val="26"/>
        </w:rPr>
      </w:pPr>
      <w:r w:rsidRPr="00735587">
        <w:rPr>
          <w:color w:val="000000" w:themeColor="text1"/>
          <w:sz w:val="26"/>
          <w:szCs w:val="26"/>
        </w:rPr>
        <w:t>When users select an interesting news article, they will be directed to a page where they can read the entire article. This page includes the article title, the article content, the author's name, and the time the article was posted.</w:t>
      </w:r>
    </w:p>
    <w:p w14:paraId="2947B09A" w14:textId="77777777" w:rsidR="00735587" w:rsidRDefault="00735587" w:rsidP="00735587">
      <w:pPr>
        <w:spacing w:line="360" w:lineRule="auto"/>
        <w:ind w:firstLine="720"/>
        <w:jc w:val="both"/>
        <w:rPr>
          <w:color w:val="000000" w:themeColor="text1"/>
          <w:sz w:val="26"/>
          <w:szCs w:val="26"/>
        </w:rPr>
      </w:pPr>
    </w:p>
    <w:p w14:paraId="5EDBCF84" w14:textId="4FC44841" w:rsidR="00735587" w:rsidRDefault="00735587" w:rsidP="00735587">
      <w:pPr>
        <w:spacing w:line="360" w:lineRule="auto"/>
        <w:jc w:val="center"/>
        <w:rPr>
          <w:color w:val="000000" w:themeColor="text1"/>
          <w:sz w:val="26"/>
          <w:szCs w:val="26"/>
        </w:rPr>
      </w:pPr>
      <w:r w:rsidRPr="00735587">
        <w:rPr>
          <w:noProof/>
          <w:color w:val="000000" w:themeColor="text1"/>
          <w:sz w:val="26"/>
          <w:szCs w:val="26"/>
        </w:rPr>
        <w:drawing>
          <wp:inline distT="0" distB="0" distL="0" distR="0" wp14:anchorId="3814B544" wp14:editId="57CBA803">
            <wp:extent cx="5760720" cy="3700145"/>
            <wp:effectExtent l="0" t="0" r="0" b="0"/>
            <wp:docPr id="1494896328"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6328" name="Hình ảnh 1" descr="Ảnh có chứa văn bản, ảnh chụp màn hình, phần mềm&#10;&#10;Mô tả được tạo tự động"/>
                    <pic:cNvPicPr/>
                  </pic:nvPicPr>
                  <pic:blipFill>
                    <a:blip r:embed="rId37"/>
                    <a:stretch>
                      <a:fillRect/>
                    </a:stretch>
                  </pic:blipFill>
                  <pic:spPr>
                    <a:xfrm>
                      <a:off x="0" y="0"/>
                      <a:ext cx="5760720" cy="3700145"/>
                    </a:xfrm>
                    <a:prstGeom prst="rect">
                      <a:avLst/>
                    </a:prstGeom>
                  </pic:spPr>
                </pic:pic>
              </a:graphicData>
            </a:graphic>
          </wp:inline>
        </w:drawing>
      </w:r>
    </w:p>
    <w:p w14:paraId="4AC3E241" w14:textId="0C06724A" w:rsidR="00735587" w:rsidRDefault="00735587" w:rsidP="00735587">
      <w:pPr>
        <w:spacing w:line="360" w:lineRule="auto"/>
        <w:jc w:val="center"/>
        <w:rPr>
          <w:color w:val="000000" w:themeColor="text1"/>
          <w:sz w:val="26"/>
          <w:szCs w:val="26"/>
        </w:rPr>
      </w:pPr>
      <w:r>
        <w:rPr>
          <w:color w:val="000000" w:themeColor="text1"/>
          <w:sz w:val="26"/>
          <w:szCs w:val="26"/>
        </w:rPr>
        <w:t>Figure 3.22: Likes and Comments Section 1.</w:t>
      </w:r>
    </w:p>
    <w:p w14:paraId="4970A38E" w14:textId="5D06447C" w:rsidR="007203AF" w:rsidRDefault="00EB7691" w:rsidP="00EB7691">
      <w:pPr>
        <w:spacing w:line="360" w:lineRule="auto"/>
        <w:ind w:firstLine="720"/>
        <w:jc w:val="both"/>
        <w:rPr>
          <w:color w:val="000000" w:themeColor="text1"/>
          <w:sz w:val="26"/>
          <w:szCs w:val="26"/>
        </w:rPr>
      </w:pPr>
      <w:r w:rsidRPr="00EB7691">
        <w:rPr>
          <w:color w:val="000000" w:themeColor="text1"/>
          <w:sz w:val="26"/>
          <w:szCs w:val="26"/>
        </w:rPr>
        <w:lastRenderedPageBreak/>
        <w:t>At the end of each article, there's a section for likes, where anyone who finds the content enjoyable or beneficial can express their appreciation. Furthermore, users can also share their thoughts by commenting on the article and discussing its content.</w:t>
      </w:r>
    </w:p>
    <w:p w14:paraId="1327DD7D" w14:textId="34201F72" w:rsidR="00EB7691" w:rsidRDefault="00EB7691" w:rsidP="00EB7691">
      <w:pPr>
        <w:spacing w:line="360" w:lineRule="auto"/>
        <w:jc w:val="both"/>
        <w:rPr>
          <w:color w:val="000000" w:themeColor="text1"/>
          <w:sz w:val="26"/>
          <w:szCs w:val="26"/>
        </w:rPr>
      </w:pPr>
      <w:r w:rsidRPr="00EB7691">
        <w:rPr>
          <w:noProof/>
          <w:color w:val="000000" w:themeColor="text1"/>
          <w:sz w:val="26"/>
          <w:szCs w:val="26"/>
        </w:rPr>
        <w:drawing>
          <wp:inline distT="0" distB="0" distL="0" distR="0" wp14:anchorId="4F63309B" wp14:editId="257D773E">
            <wp:extent cx="5760720" cy="3501390"/>
            <wp:effectExtent l="0" t="0" r="0" b="3810"/>
            <wp:docPr id="1158926514" name="Hình ảnh 1" descr="Ảnh có chứa văn bản, ảnh chụp màn hình,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26514" name="Hình ảnh 1" descr="Ảnh có chứa văn bản, ảnh chụp màn hình, màn hình, Phông chữ&#10;&#10;Mô tả được tạo tự động"/>
                    <pic:cNvPicPr/>
                  </pic:nvPicPr>
                  <pic:blipFill>
                    <a:blip r:embed="rId38"/>
                    <a:stretch>
                      <a:fillRect/>
                    </a:stretch>
                  </pic:blipFill>
                  <pic:spPr>
                    <a:xfrm>
                      <a:off x="0" y="0"/>
                      <a:ext cx="5760720" cy="3501390"/>
                    </a:xfrm>
                    <a:prstGeom prst="rect">
                      <a:avLst/>
                    </a:prstGeom>
                  </pic:spPr>
                </pic:pic>
              </a:graphicData>
            </a:graphic>
          </wp:inline>
        </w:drawing>
      </w:r>
    </w:p>
    <w:p w14:paraId="0FBC7F6F" w14:textId="78A36218" w:rsidR="00EB7691" w:rsidRDefault="00EB7691" w:rsidP="00EB7691">
      <w:pPr>
        <w:spacing w:line="360" w:lineRule="auto"/>
        <w:jc w:val="center"/>
        <w:rPr>
          <w:color w:val="000000" w:themeColor="text1"/>
          <w:sz w:val="26"/>
          <w:szCs w:val="26"/>
        </w:rPr>
      </w:pPr>
      <w:r>
        <w:rPr>
          <w:color w:val="000000" w:themeColor="text1"/>
          <w:sz w:val="26"/>
          <w:szCs w:val="26"/>
        </w:rPr>
        <w:t>Figure 3.23: Likes and Comments Section 2.</w:t>
      </w:r>
    </w:p>
    <w:p w14:paraId="5A137461" w14:textId="77777777" w:rsidR="00EB7691" w:rsidRDefault="00EB7691" w:rsidP="00EB7691">
      <w:pPr>
        <w:spacing w:line="360" w:lineRule="auto"/>
        <w:jc w:val="both"/>
        <w:rPr>
          <w:color w:val="000000" w:themeColor="text1"/>
          <w:sz w:val="26"/>
          <w:szCs w:val="26"/>
        </w:rPr>
      </w:pPr>
    </w:p>
    <w:p w14:paraId="0A7F7CED" w14:textId="74E19056" w:rsidR="00EB7691" w:rsidRDefault="00EB7691" w:rsidP="00EB7691">
      <w:pPr>
        <w:spacing w:line="360" w:lineRule="auto"/>
        <w:ind w:firstLine="720"/>
        <w:jc w:val="both"/>
        <w:rPr>
          <w:color w:val="000000" w:themeColor="text1"/>
          <w:sz w:val="26"/>
          <w:szCs w:val="26"/>
        </w:rPr>
      </w:pPr>
      <w:r w:rsidRPr="00EB7691">
        <w:rPr>
          <w:color w:val="000000" w:themeColor="text1"/>
          <w:sz w:val="26"/>
          <w:szCs w:val="26"/>
        </w:rPr>
        <w:t>If not logged in, users will be notified to log in to comment or like the content.</w:t>
      </w:r>
    </w:p>
    <w:p w14:paraId="7B311CD7" w14:textId="77777777" w:rsidR="002A266F" w:rsidRDefault="002A266F" w:rsidP="00EB7691">
      <w:pPr>
        <w:spacing w:line="360" w:lineRule="auto"/>
        <w:ind w:firstLine="720"/>
        <w:jc w:val="both"/>
        <w:rPr>
          <w:color w:val="000000" w:themeColor="text1"/>
          <w:sz w:val="26"/>
          <w:szCs w:val="26"/>
        </w:rPr>
      </w:pPr>
    </w:p>
    <w:p w14:paraId="08A14294" w14:textId="3B869675" w:rsidR="00EB7691" w:rsidRDefault="000C1052" w:rsidP="000C1052">
      <w:pPr>
        <w:spacing w:line="360" w:lineRule="auto"/>
        <w:ind w:firstLine="720"/>
        <w:jc w:val="both"/>
        <w:rPr>
          <w:color w:val="000000" w:themeColor="text1"/>
          <w:sz w:val="26"/>
          <w:szCs w:val="26"/>
        </w:rPr>
      </w:pPr>
      <w:r w:rsidRPr="000C1052">
        <w:rPr>
          <w:color w:val="000000" w:themeColor="text1"/>
          <w:sz w:val="26"/>
          <w:szCs w:val="26"/>
        </w:rPr>
        <w:t>And that concludes the user-side portion. Now, let's move on to the admin-dashboard section, where articles and categories are managed and created.</w:t>
      </w:r>
    </w:p>
    <w:p w14:paraId="28B9DCCE" w14:textId="77777777" w:rsidR="000C1052" w:rsidRPr="002A266F" w:rsidRDefault="000C1052" w:rsidP="000C1052">
      <w:pPr>
        <w:spacing w:line="360" w:lineRule="auto"/>
        <w:ind w:firstLine="720"/>
        <w:jc w:val="both"/>
        <w:rPr>
          <w:color w:val="000000" w:themeColor="text1"/>
          <w:sz w:val="26"/>
          <w:szCs w:val="26"/>
        </w:rPr>
      </w:pPr>
    </w:p>
    <w:p w14:paraId="22303368" w14:textId="24346323" w:rsidR="005A34C1" w:rsidRDefault="005A34C1" w:rsidP="005A34C1">
      <w:pPr>
        <w:pStyle w:val="oancuaDanhsach"/>
        <w:numPr>
          <w:ilvl w:val="0"/>
          <w:numId w:val="35"/>
        </w:numPr>
        <w:spacing w:after="160" w:line="360" w:lineRule="auto"/>
        <w:ind w:left="1080"/>
        <w:jc w:val="both"/>
        <w:outlineLvl w:val="2"/>
        <w:rPr>
          <w:b/>
          <w:bCs/>
          <w:color w:val="000000" w:themeColor="text1"/>
          <w:sz w:val="26"/>
          <w:szCs w:val="26"/>
          <w:u w:val="single"/>
        </w:rPr>
      </w:pPr>
      <w:r>
        <w:rPr>
          <w:b/>
          <w:bCs/>
          <w:color w:val="000000" w:themeColor="text1"/>
          <w:sz w:val="26"/>
          <w:szCs w:val="26"/>
          <w:u w:val="single"/>
        </w:rPr>
        <w:t>Admin dashboard</w:t>
      </w:r>
    </w:p>
    <w:p w14:paraId="10A77ACA" w14:textId="7C1C7B3E" w:rsidR="000C1052" w:rsidRDefault="000C1052" w:rsidP="000C1052">
      <w:pPr>
        <w:spacing w:line="360" w:lineRule="auto"/>
        <w:ind w:firstLine="720"/>
        <w:jc w:val="both"/>
        <w:rPr>
          <w:color w:val="000000" w:themeColor="text1"/>
          <w:sz w:val="26"/>
          <w:szCs w:val="26"/>
        </w:rPr>
      </w:pPr>
      <w:r w:rsidRPr="000C1052">
        <w:rPr>
          <w:color w:val="000000" w:themeColor="text1"/>
          <w:sz w:val="26"/>
          <w:szCs w:val="26"/>
        </w:rPr>
        <w:t xml:space="preserve">Due to the distinction between authors and administrators, this section will be divided into two parts: the </w:t>
      </w:r>
      <w:r>
        <w:rPr>
          <w:color w:val="000000" w:themeColor="text1"/>
          <w:sz w:val="26"/>
          <w:szCs w:val="26"/>
        </w:rPr>
        <w:t>a</w:t>
      </w:r>
      <w:r w:rsidRPr="000C1052">
        <w:rPr>
          <w:color w:val="000000" w:themeColor="text1"/>
          <w:sz w:val="26"/>
          <w:szCs w:val="26"/>
        </w:rPr>
        <w:t>uthor's section and the admin’s section.</w:t>
      </w:r>
    </w:p>
    <w:p w14:paraId="5E4BDACF" w14:textId="77777777" w:rsidR="003A69DE" w:rsidRDefault="003A69DE" w:rsidP="000C1052">
      <w:pPr>
        <w:spacing w:line="360" w:lineRule="auto"/>
        <w:ind w:firstLine="720"/>
        <w:jc w:val="both"/>
        <w:rPr>
          <w:color w:val="000000" w:themeColor="text1"/>
          <w:sz w:val="26"/>
          <w:szCs w:val="26"/>
        </w:rPr>
      </w:pPr>
    </w:p>
    <w:p w14:paraId="10EEA10A" w14:textId="7552151F" w:rsidR="000C1052" w:rsidRDefault="000C1052" w:rsidP="003A69DE">
      <w:pPr>
        <w:spacing w:line="360" w:lineRule="auto"/>
        <w:ind w:left="720" w:firstLine="720"/>
        <w:jc w:val="both"/>
        <w:rPr>
          <w:b/>
          <w:bCs/>
          <w:color w:val="000000" w:themeColor="text1"/>
          <w:sz w:val="26"/>
          <w:szCs w:val="26"/>
          <w:u w:val="single"/>
        </w:rPr>
      </w:pPr>
      <w:r w:rsidRPr="00FF7F9A">
        <w:rPr>
          <w:b/>
          <w:bCs/>
          <w:color w:val="000000" w:themeColor="text1"/>
          <w:sz w:val="26"/>
          <w:szCs w:val="26"/>
          <w:u w:val="single"/>
        </w:rPr>
        <w:t>3.2.2.1: Author’s section.</w:t>
      </w:r>
    </w:p>
    <w:p w14:paraId="62E75B0B" w14:textId="77777777" w:rsidR="00FF7F9A" w:rsidRDefault="00FF7F9A" w:rsidP="00FF7F9A">
      <w:pPr>
        <w:spacing w:line="360" w:lineRule="auto"/>
        <w:jc w:val="both"/>
        <w:rPr>
          <w:b/>
          <w:bCs/>
          <w:color w:val="000000" w:themeColor="text1"/>
          <w:sz w:val="26"/>
          <w:szCs w:val="26"/>
          <w:u w:val="single"/>
        </w:rPr>
      </w:pPr>
    </w:p>
    <w:p w14:paraId="72094EF0" w14:textId="78F8F8EB" w:rsidR="00FF7F9A" w:rsidRDefault="007071BA" w:rsidP="00FF7F9A">
      <w:pPr>
        <w:spacing w:line="360" w:lineRule="auto"/>
        <w:jc w:val="both"/>
        <w:rPr>
          <w:color w:val="000000" w:themeColor="text1"/>
          <w:sz w:val="26"/>
          <w:szCs w:val="26"/>
        </w:rPr>
      </w:pPr>
      <w:r w:rsidRPr="007071BA">
        <w:rPr>
          <w:noProof/>
          <w:color w:val="000000" w:themeColor="text1"/>
          <w:sz w:val="26"/>
          <w:szCs w:val="26"/>
        </w:rPr>
        <w:lastRenderedPageBreak/>
        <w:drawing>
          <wp:inline distT="0" distB="0" distL="0" distR="0" wp14:anchorId="02724D08" wp14:editId="124CEEF9">
            <wp:extent cx="5760720" cy="2736215"/>
            <wp:effectExtent l="0" t="0" r="0" b="6985"/>
            <wp:docPr id="1047784370" name="Hình ảnh 1" descr="Ảnh có chứa văn bản, phần mềm,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84370" name="Hình ảnh 1" descr="Ảnh có chứa văn bản, phần mềm, số, ảnh chụp màn hình&#10;&#10;Mô tả được tạo tự động"/>
                    <pic:cNvPicPr/>
                  </pic:nvPicPr>
                  <pic:blipFill>
                    <a:blip r:embed="rId39"/>
                    <a:stretch>
                      <a:fillRect/>
                    </a:stretch>
                  </pic:blipFill>
                  <pic:spPr>
                    <a:xfrm>
                      <a:off x="0" y="0"/>
                      <a:ext cx="5760720" cy="2736215"/>
                    </a:xfrm>
                    <a:prstGeom prst="rect">
                      <a:avLst/>
                    </a:prstGeom>
                  </pic:spPr>
                </pic:pic>
              </a:graphicData>
            </a:graphic>
          </wp:inline>
        </w:drawing>
      </w:r>
    </w:p>
    <w:p w14:paraId="24E1F7E3" w14:textId="36C153F0" w:rsidR="007071BA" w:rsidRDefault="007071BA" w:rsidP="007071BA">
      <w:pPr>
        <w:spacing w:line="360" w:lineRule="auto"/>
        <w:jc w:val="center"/>
        <w:rPr>
          <w:color w:val="000000" w:themeColor="text1"/>
          <w:sz w:val="26"/>
          <w:szCs w:val="26"/>
        </w:rPr>
      </w:pPr>
      <w:r>
        <w:rPr>
          <w:color w:val="000000" w:themeColor="text1"/>
          <w:sz w:val="26"/>
          <w:szCs w:val="26"/>
        </w:rPr>
        <w:t>Figure 3.24: Add news.</w:t>
      </w:r>
    </w:p>
    <w:p w14:paraId="0C9C4CAC" w14:textId="77777777" w:rsidR="007071BA" w:rsidRDefault="007071BA" w:rsidP="007071BA">
      <w:pPr>
        <w:spacing w:line="360" w:lineRule="auto"/>
        <w:jc w:val="center"/>
        <w:rPr>
          <w:color w:val="000000" w:themeColor="text1"/>
          <w:sz w:val="26"/>
          <w:szCs w:val="26"/>
        </w:rPr>
      </w:pPr>
    </w:p>
    <w:p w14:paraId="7B0926B9" w14:textId="435C1DD7" w:rsidR="007071BA" w:rsidRDefault="007071BA" w:rsidP="007071BA">
      <w:pPr>
        <w:spacing w:line="360" w:lineRule="auto"/>
        <w:ind w:firstLine="720"/>
        <w:jc w:val="both"/>
        <w:rPr>
          <w:color w:val="000000" w:themeColor="text1"/>
          <w:sz w:val="26"/>
          <w:szCs w:val="26"/>
        </w:rPr>
      </w:pPr>
      <w:r w:rsidRPr="007071BA">
        <w:rPr>
          <w:color w:val="000000" w:themeColor="text1"/>
          <w:sz w:val="26"/>
          <w:szCs w:val="26"/>
        </w:rPr>
        <w:t>Both authors and admins can easily add news using this tool.</w:t>
      </w:r>
    </w:p>
    <w:p w14:paraId="3364A0FE" w14:textId="77777777" w:rsidR="007071BA" w:rsidRDefault="007071BA" w:rsidP="007071BA">
      <w:pPr>
        <w:spacing w:line="360" w:lineRule="auto"/>
        <w:jc w:val="both"/>
        <w:rPr>
          <w:color w:val="000000" w:themeColor="text1"/>
          <w:sz w:val="26"/>
          <w:szCs w:val="26"/>
        </w:rPr>
      </w:pPr>
    </w:p>
    <w:p w14:paraId="6D43CE80" w14:textId="7DCA29DA" w:rsidR="007071BA" w:rsidRDefault="007071BA" w:rsidP="007071BA">
      <w:pPr>
        <w:spacing w:line="360" w:lineRule="auto"/>
        <w:jc w:val="both"/>
        <w:rPr>
          <w:color w:val="000000" w:themeColor="text1"/>
          <w:sz w:val="26"/>
          <w:szCs w:val="26"/>
        </w:rPr>
      </w:pPr>
      <w:r w:rsidRPr="007071BA">
        <w:rPr>
          <w:noProof/>
          <w:color w:val="000000" w:themeColor="text1"/>
          <w:sz w:val="26"/>
          <w:szCs w:val="26"/>
        </w:rPr>
        <w:drawing>
          <wp:inline distT="0" distB="0" distL="0" distR="0" wp14:anchorId="4FB4986A" wp14:editId="1CE4312A">
            <wp:extent cx="5760720" cy="2727325"/>
            <wp:effectExtent l="0" t="0" r="0" b="0"/>
            <wp:docPr id="7902684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6840" name="Hình ảnh 1" descr="Ảnh có chứa văn bản, ảnh chụp màn hình, phần mềm, Trang web&#10;&#10;Mô tả được tạo tự động"/>
                    <pic:cNvPicPr/>
                  </pic:nvPicPr>
                  <pic:blipFill>
                    <a:blip r:embed="rId40"/>
                    <a:stretch>
                      <a:fillRect/>
                    </a:stretch>
                  </pic:blipFill>
                  <pic:spPr>
                    <a:xfrm>
                      <a:off x="0" y="0"/>
                      <a:ext cx="5760720" cy="2727325"/>
                    </a:xfrm>
                    <a:prstGeom prst="rect">
                      <a:avLst/>
                    </a:prstGeom>
                  </pic:spPr>
                </pic:pic>
              </a:graphicData>
            </a:graphic>
          </wp:inline>
        </w:drawing>
      </w:r>
    </w:p>
    <w:p w14:paraId="73A8C71C" w14:textId="510B5F83" w:rsidR="007071BA" w:rsidRDefault="007071BA" w:rsidP="007071BA">
      <w:pPr>
        <w:spacing w:line="360" w:lineRule="auto"/>
        <w:jc w:val="center"/>
        <w:rPr>
          <w:color w:val="000000" w:themeColor="text1"/>
          <w:sz w:val="26"/>
          <w:szCs w:val="26"/>
        </w:rPr>
      </w:pPr>
      <w:r>
        <w:rPr>
          <w:color w:val="000000" w:themeColor="text1"/>
          <w:sz w:val="26"/>
          <w:szCs w:val="26"/>
        </w:rPr>
        <w:t>Figure 3.25: My Posts section.</w:t>
      </w:r>
    </w:p>
    <w:p w14:paraId="2F25C02E" w14:textId="77777777" w:rsidR="007071BA" w:rsidRDefault="007071BA" w:rsidP="007071BA">
      <w:pPr>
        <w:spacing w:line="360" w:lineRule="auto"/>
        <w:jc w:val="both"/>
        <w:rPr>
          <w:color w:val="000000" w:themeColor="text1"/>
          <w:sz w:val="26"/>
          <w:szCs w:val="26"/>
        </w:rPr>
      </w:pPr>
    </w:p>
    <w:p w14:paraId="7F7EC014" w14:textId="148AE11C" w:rsidR="007071BA" w:rsidRDefault="007071BA" w:rsidP="007071BA">
      <w:pPr>
        <w:spacing w:line="360" w:lineRule="auto"/>
        <w:jc w:val="both"/>
        <w:rPr>
          <w:color w:val="000000" w:themeColor="text1"/>
          <w:sz w:val="26"/>
          <w:szCs w:val="26"/>
        </w:rPr>
      </w:pPr>
      <w:r w:rsidRPr="007071BA">
        <w:rPr>
          <w:color w:val="000000" w:themeColor="text1"/>
          <w:sz w:val="26"/>
          <w:szCs w:val="26"/>
        </w:rPr>
        <w:t>Here, authors can review all the articles they've posted. They can also check the status of their articles to see if they have been approved by the admin or not.</w:t>
      </w:r>
    </w:p>
    <w:p w14:paraId="230B73D1" w14:textId="77777777" w:rsidR="007071BA" w:rsidRDefault="007071BA" w:rsidP="007071BA">
      <w:pPr>
        <w:spacing w:line="360" w:lineRule="auto"/>
        <w:jc w:val="both"/>
        <w:rPr>
          <w:color w:val="000000" w:themeColor="text1"/>
          <w:sz w:val="26"/>
          <w:szCs w:val="26"/>
        </w:rPr>
      </w:pPr>
    </w:p>
    <w:p w14:paraId="60C31259" w14:textId="11F56171" w:rsidR="007071BA" w:rsidRDefault="007071BA" w:rsidP="007071BA">
      <w:pPr>
        <w:spacing w:line="360" w:lineRule="auto"/>
        <w:ind w:left="720" w:firstLine="720"/>
        <w:jc w:val="both"/>
        <w:rPr>
          <w:b/>
          <w:bCs/>
          <w:color w:val="000000" w:themeColor="text1"/>
          <w:sz w:val="26"/>
          <w:szCs w:val="26"/>
          <w:u w:val="single"/>
        </w:rPr>
      </w:pPr>
      <w:r w:rsidRPr="00FF7F9A">
        <w:rPr>
          <w:b/>
          <w:bCs/>
          <w:color w:val="000000" w:themeColor="text1"/>
          <w:sz w:val="26"/>
          <w:szCs w:val="26"/>
          <w:u w:val="single"/>
        </w:rPr>
        <w:t>3.2.2.1: A</w:t>
      </w:r>
      <w:r>
        <w:rPr>
          <w:b/>
          <w:bCs/>
          <w:color w:val="000000" w:themeColor="text1"/>
          <w:sz w:val="26"/>
          <w:szCs w:val="26"/>
          <w:u w:val="single"/>
        </w:rPr>
        <w:t>dmin</w:t>
      </w:r>
      <w:r w:rsidRPr="00FF7F9A">
        <w:rPr>
          <w:b/>
          <w:bCs/>
          <w:color w:val="000000" w:themeColor="text1"/>
          <w:sz w:val="26"/>
          <w:szCs w:val="26"/>
          <w:u w:val="single"/>
        </w:rPr>
        <w:t>’s section.</w:t>
      </w:r>
    </w:p>
    <w:p w14:paraId="4ADB7923" w14:textId="4778A497" w:rsidR="007071BA" w:rsidRDefault="009263BE" w:rsidP="007071BA">
      <w:pPr>
        <w:spacing w:line="360" w:lineRule="auto"/>
        <w:jc w:val="both"/>
        <w:rPr>
          <w:color w:val="000000" w:themeColor="text1"/>
          <w:sz w:val="26"/>
          <w:szCs w:val="26"/>
        </w:rPr>
      </w:pPr>
      <w:r w:rsidRPr="009263BE">
        <w:rPr>
          <w:noProof/>
          <w:color w:val="000000" w:themeColor="text1"/>
          <w:sz w:val="26"/>
          <w:szCs w:val="26"/>
        </w:rPr>
        <w:lastRenderedPageBreak/>
        <w:drawing>
          <wp:inline distT="0" distB="0" distL="0" distR="0" wp14:anchorId="7A4F0CE5" wp14:editId="1355A273">
            <wp:extent cx="5760720" cy="2720975"/>
            <wp:effectExtent l="0" t="0" r="0" b="3175"/>
            <wp:docPr id="2097485231"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85231" name="Hình ảnh 1" descr="Ảnh có chứa văn bản, phần mềm, Biểu tượng máy tính, Trang web&#10;&#10;Mô tả được tạo tự động"/>
                    <pic:cNvPicPr/>
                  </pic:nvPicPr>
                  <pic:blipFill>
                    <a:blip r:embed="rId41"/>
                    <a:stretch>
                      <a:fillRect/>
                    </a:stretch>
                  </pic:blipFill>
                  <pic:spPr>
                    <a:xfrm>
                      <a:off x="0" y="0"/>
                      <a:ext cx="5760720" cy="2720975"/>
                    </a:xfrm>
                    <a:prstGeom prst="rect">
                      <a:avLst/>
                    </a:prstGeom>
                  </pic:spPr>
                </pic:pic>
              </a:graphicData>
            </a:graphic>
          </wp:inline>
        </w:drawing>
      </w:r>
    </w:p>
    <w:p w14:paraId="2803DD02" w14:textId="033015F8" w:rsidR="000160E7" w:rsidRPr="00F118D9" w:rsidRDefault="000160E7" w:rsidP="000160E7">
      <w:pPr>
        <w:spacing w:line="360" w:lineRule="auto"/>
        <w:jc w:val="center"/>
        <w:rPr>
          <w:color w:val="000000" w:themeColor="text1"/>
          <w:sz w:val="26"/>
          <w:szCs w:val="26"/>
        </w:rPr>
      </w:pPr>
      <w:r w:rsidRPr="00F118D9">
        <w:rPr>
          <w:color w:val="000000" w:themeColor="text1"/>
          <w:sz w:val="26"/>
          <w:szCs w:val="26"/>
        </w:rPr>
        <w:t>Figure 3.26:</w:t>
      </w:r>
      <w:r w:rsidR="00356F1B" w:rsidRPr="00F118D9">
        <w:rPr>
          <w:color w:val="000000" w:themeColor="text1"/>
          <w:sz w:val="26"/>
          <w:szCs w:val="26"/>
        </w:rPr>
        <w:t xml:space="preserve"> Approval section</w:t>
      </w:r>
      <w:r w:rsidRPr="00F118D9">
        <w:rPr>
          <w:color w:val="000000" w:themeColor="text1"/>
          <w:sz w:val="26"/>
          <w:szCs w:val="26"/>
        </w:rPr>
        <w:t>.</w:t>
      </w:r>
    </w:p>
    <w:p w14:paraId="2706EB1F" w14:textId="77777777" w:rsidR="009263BE" w:rsidRPr="00F118D9" w:rsidRDefault="009263BE" w:rsidP="000160E7">
      <w:pPr>
        <w:spacing w:line="360" w:lineRule="auto"/>
        <w:jc w:val="center"/>
        <w:rPr>
          <w:color w:val="000000" w:themeColor="text1"/>
          <w:sz w:val="26"/>
          <w:szCs w:val="26"/>
        </w:rPr>
      </w:pPr>
    </w:p>
    <w:p w14:paraId="041C9C04" w14:textId="2B84355D" w:rsidR="009263BE" w:rsidRDefault="009263BE" w:rsidP="009263BE">
      <w:pPr>
        <w:spacing w:line="360" w:lineRule="auto"/>
        <w:jc w:val="both"/>
        <w:rPr>
          <w:color w:val="000000" w:themeColor="text1"/>
          <w:sz w:val="26"/>
          <w:szCs w:val="26"/>
        </w:rPr>
      </w:pPr>
      <w:r w:rsidRPr="00F118D9">
        <w:rPr>
          <w:color w:val="000000" w:themeColor="text1"/>
          <w:sz w:val="26"/>
          <w:szCs w:val="26"/>
        </w:rPr>
        <w:tab/>
      </w:r>
      <w:r w:rsidR="007E0D69" w:rsidRPr="007E0D69">
        <w:rPr>
          <w:color w:val="000000" w:themeColor="text1"/>
          <w:sz w:val="26"/>
          <w:szCs w:val="26"/>
        </w:rPr>
        <w:t>Here, all the posts awaiting approval will appear for the admin to review before publishing them on the official website. The admin can preview the posts to check, and if everything is okay, just click on the approve button, and the post will be published immediately.</w:t>
      </w:r>
    </w:p>
    <w:p w14:paraId="035655B3" w14:textId="77777777" w:rsidR="00BA5CF7" w:rsidRDefault="00BA5CF7" w:rsidP="009263BE">
      <w:pPr>
        <w:spacing w:line="360" w:lineRule="auto"/>
        <w:jc w:val="both"/>
        <w:rPr>
          <w:color w:val="000000" w:themeColor="text1"/>
          <w:sz w:val="26"/>
          <w:szCs w:val="26"/>
        </w:rPr>
      </w:pPr>
    </w:p>
    <w:p w14:paraId="1B00E786" w14:textId="42B4ADD8" w:rsidR="00BA5CF7" w:rsidRDefault="00BA5CF7" w:rsidP="009263BE">
      <w:pPr>
        <w:spacing w:line="360" w:lineRule="auto"/>
        <w:jc w:val="both"/>
        <w:rPr>
          <w:color w:val="000000" w:themeColor="text1"/>
          <w:sz w:val="26"/>
          <w:szCs w:val="26"/>
        </w:rPr>
      </w:pPr>
      <w:r w:rsidRPr="00BA5CF7">
        <w:rPr>
          <w:noProof/>
          <w:color w:val="000000" w:themeColor="text1"/>
          <w:sz w:val="26"/>
          <w:szCs w:val="26"/>
        </w:rPr>
        <w:drawing>
          <wp:inline distT="0" distB="0" distL="0" distR="0" wp14:anchorId="287E16B4" wp14:editId="1E3CD068">
            <wp:extent cx="5760720" cy="2559050"/>
            <wp:effectExtent l="0" t="0" r="0" b="0"/>
            <wp:docPr id="821836994" name="Hình ảnh 1" descr="Ảnh có chứa văn bản,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6994" name="Hình ảnh 1" descr="Ảnh có chứa văn bản, ảnh chụp màn hình, số&#10;&#10;Mô tả được tạo tự động"/>
                    <pic:cNvPicPr/>
                  </pic:nvPicPr>
                  <pic:blipFill>
                    <a:blip r:embed="rId42"/>
                    <a:stretch>
                      <a:fillRect/>
                    </a:stretch>
                  </pic:blipFill>
                  <pic:spPr>
                    <a:xfrm>
                      <a:off x="0" y="0"/>
                      <a:ext cx="5760720" cy="2559050"/>
                    </a:xfrm>
                    <a:prstGeom prst="rect">
                      <a:avLst/>
                    </a:prstGeom>
                  </pic:spPr>
                </pic:pic>
              </a:graphicData>
            </a:graphic>
          </wp:inline>
        </w:drawing>
      </w:r>
    </w:p>
    <w:p w14:paraId="391842F2" w14:textId="4B3DA01A" w:rsidR="00BA5CF7" w:rsidRDefault="00BA5CF7" w:rsidP="00BA5CF7">
      <w:pPr>
        <w:spacing w:line="360" w:lineRule="auto"/>
        <w:jc w:val="center"/>
        <w:rPr>
          <w:color w:val="000000" w:themeColor="text1"/>
          <w:sz w:val="26"/>
          <w:szCs w:val="26"/>
          <w:lang w:val="fr-FR"/>
        </w:rPr>
      </w:pPr>
      <w:r w:rsidRPr="009263BE">
        <w:rPr>
          <w:color w:val="000000" w:themeColor="text1"/>
          <w:sz w:val="26"/>
          <w:szCs w:val="26"/>
          <w:lang w:val="fr-FR"/>
        </w:rPr>
        <w:t>Figure 3.2</w:t>
      </w:r>
      <w:r>
        <w:rPr>
          <w:color w:val="000000" w:themeColor="text1"/>
          <w:sz w:val="26"/>
          <w:szCs w:val="26"/>
          <w:lang w:val="fr-FR"/>
        </w:rPr>
        <w:t>7</w:t>
      </w:r>
      <w:r w:rsidRPr="009263BE">
        <w:rPr>
          <w:color w:val="000000" w:themeColor="text1"/>
          <w:sz w:val="26"/>
          <w:szCs w:val="26"/>
          <w:lang w:val="fr-FR"/>
        </w:rPr>
        <w:t xml:space="preserve">: </w:t>
      </w:r>
      <w:proofErr w:type="spellStart"/>
      <w:r>
        <w:rPr>
          <w:color w:val="000000" w:themeColor="text1"/>
          <w:sz w:val="26"/>
          <w:szCs w:val="26"/>
          <w:lang w:val="fr-FR"/>
        </w:rPr>
        <w:t>Add</w:t>
      </w:r>
      <w:proofErr w:type="spellEnd"/>
      <w:r>
        <w:rPr>
          <w:color w:val="000000" w:themeColor="text1"/>
          <w:sz w:val="26"/>
          <w:szCs w:val="26"/>
          <w:lang w:val="fr-FR"/>
        </w:rPr>
        <w:t xml:space="preserve"> user </w:t>
      </w:r>
      <w:proofErr w:type="spellStart"/>
      <w:r>
        <w:rPr>
          <w:color w:val="000000" w:themeColor="text1"/>
          <w:sz w:val="26"/>
          <w:szCs w:val="26"/>
          <w:lang w:val="fr-FR"/>
        </w:rPr>
        <w:t>tool</w:t>
      </w:r>
      <w:proofErr w:type="spellEnd"/>
      <w:r w:rsidRPr="009263BE">
        <w:rPr>
          <w:color w:val="000000" w:themeColor="text1"/>
          <w:sz w:val="26"/>
          <w:szCs w:val="26"/>
          <w:lang w:val="fr-FR"/>
        </w:rPr>
        <w:t>.</w:t>
      </w:r>
    </w:p>
    <w:p w14:paraId="593F1487" w14:textId="77777777" w:rsidR="00BA5CF7" w:rsidRDefault="00BA5CF7" w:rsidP="009263BE">
      <w:pPr>
        <w:spacing w:line="360" w:lineRule="auto"/>
        <w:jc w:val="both"/>
        <w:rPr>
          <w:color w:val="000000" w:themeColor="text1"/>
          <w:sz w:val="26"/>
          <w:szCs w:val="26"/>
        </w:rPr>
      </w:pPr>
    </w:p>
    <w:p w14:paraId="7E8D5C16" w14:textId="77777777" w:rsidR="00BA5CF7" w:rsidRDefault="00BA5CF7" w:rsidP="009263BE">
      <w:pPr>
        <w:spacing w:line="360" w:lineRule="auto"/>
        <w:jc w:val="both"/>
        <w:rPr>
          <w:color w:val="000000" w:themeColor="text1"/>
          <w:sz w:val="26"/>
          <w:szCs w:val="26"/>
        </w:rPr>
      </w:pPr>
    </w:p>
    <w:p w14:paraId="3B02D2F6" w14:textId="0AAD6FE1" w:rsidR="00BA5CF7" w:rsidRDefault="00BA5CF7" w:rsidP="009263BE">
      <w:pPr>
        <w:spacing w:line="360" w:lineRule="auto"/>
        <w:jc w:val="both"/>
        <w:rPr>
          <w:color w:val="000000" w:themeColor="text1"/>
          <w:sz w:val="26"/>
          <w:szCs w:val="26"/>
        </w:rPr>
      </w:pPr>
      <w:r w:rsidRPr="00BA5CF7">
        <w:rPr>
          <w:noProof/>
          <w:color w:val="000000" w:themeColor="text1"/>
          <w:sz w:val="26"/>
          <w:szCs w:val="26"/>
        </w:rPr>
        <w:lastRenderedPageBreak/>
        <w:drawing>
          <wp:inline distT="0" distB="0" distL="0" distR="0" wp14:anchorId="3AA9C435" wp14:editId="34885A84">
            <wp:extent cx="5760720" cy="2526030"/>
            <wp:effectExtent l="0" t="0" r="0" b="7620"/>
            <wp:docPr id="1469611439" name="Hình ảnh 1" descr="Ảnh có chứa văn bản, phần mềm,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11439" name="Hình ảnh 1" descr="Ảnh có chứa văn bản, phần mềm, số, ảnh chụp màn hình&#10;&#10;Mô tả được tạo tự động"/>
                    <pic:cNvPicPr/>
                  </pic:nvPicPr>
                  <pic:blipFill>
                    <a:blip r:embed="rId43"/>
                    <a:stretch>
                      <a:fillRect/>
                    </a:stretch>
                  </pic:blipFill>
                  <pic:spPr>
                    <a:xfrm>
                      <a:off x="0" y="0"/>
                      <a:ext cx="5760720" cy="2526030"/>
                    </a:xfrm>
                    <a:prstGeom prst="rect">
                      <a:avLst/>
                    </a:prstGeom>
                  </pic:spPr>
                </pic:pic>
              </a:graphicData>
            </a:graphic>
          </wp:inline>
        </w:drawing>
      </w:r>
    </w:p>
    <w:p w14:paraId="652871D7" w14:textId="46F4EAC4" w:rsidR="00BA5CF7" w:rsidRPr="00F118D9" w:rsidRDefault="00BA5CF7" w:rsidP="00BA5CF7">
      <w:pPr>
        <w:spacing w:line="360" w:lineRule="auto"/>
        <w:jc w:val="center"/>
        <w:rPr>
          <w:color w:val="000000" w:themeColor="text1"/>
          <w:sz w:val="26"/>
          <w:szCs w:val="26"/>
        </w:rPr>
      </w:pPr>
      <w:r w:rsidRPr="00F118D9">
        <w:rPr>
          <w:color w:val="000000" w:themeColor="text1"/>
          <w:sz w:val="26"/>
          <w:szCs w:val="26"/>
        </w:rPr>
        <w:t>Figure 3.28: Add categories tool.</w:t>
      </w:r>
    </w:p>
    <w:p w14:paraId="17ADBDF9" w14:textId="77777777" w:rsidR="00A67AF5" w:rsidRPr="00F118D9" w:rsidRDefault="00A67AF5" w:rsidP="00BA5CF7">
      <w:pPr>
        <w:spacing w:line="360" w:lineRule="auto"/>
        <w:jc w:val="center"/>
        <w:rPr>
          <w:color w:val="000000" w:themeColor="text1"/>
          <w:sz w:val="26"/>
          <w:szCs w:val="26"/>
        </w:rPr>
      </w:pPr>
    </w:p>
    <w:p w14:paraId="49442D09" w14:textId="02357E4F" w:rsidR="00A67AF5" w:rsidRDefault="00A67AF5" w:rsidP="00A67AF5">
      <w:pPr>
        <w:spacing w:line="360" w:lineRule="auto"/>
        <w:jc w:val="both"/>
        <w:rPr>
          <w:color w:val="000000" w:themeColor="text1"/>
          <w:sz w:val="26"/>
          <w:szCs w:val="26"/>
        </w:rPr>
      </w:pPr>
      <w:r w:rsidRPr="00F118D9">
        <w:rPr>
          <w:color w:val="000000" w:themeColor="text1"/>
          <w:sz w:val="26"/>
          <w:szCs w:val="26"/>
        </w:rPr>
        <w:tab/>
      </w:r>
      <w:r w:rsidRPr="00A67AF5">
        <w:rPr>
          <w:color w:val="000000" w:themeColor="text1"/>
          <w:sz w:val="26"/>
          <w:szCs w:val="26"/>
        </w:rPr>
        <w:t>Because the interface and usage are similar to the news section introduced in the Author section, I won't elaborate much on this part.</w:t>
      </w:r>
    </w:p>
    <w:p w14:paraId="6DF04006" w14:textId="77777777" w:rsidR="00F118D9" w:rsidRDefault="00F118D9" w:rsidP="00A67AF5">
      <w:pPr>
        <w:spacing w:line="360" w:lineRule="auto"/>
        <w:jc w:val="both"/>
        <w:rPr>
          <w:color w:val="000000" w:themeColor="text1"/>
          <w:sz w:val="26"/>
          <w:szCs w:val="26"/>
        </w:rPr>
      </w:pPr>
    </w:p>
    <w:p w14:paraId="70E7E764" w14:textId="5567862E" w:rsidR="00F118D9" w:rsidRDefault="00F118D9" w:rsidP="00A67AF5">
      <w:pPr>
        <w:spacing w:line="360" w:lineRule="auto"/>
        <w:jc w:val="both"/>
        <w:rPr>
          <w:color w:val="000000" w:themeColor="text1"/>
          <w:sz w:val="26"/>
          <w:szCs w:val="26"/>
        </w:rPr>
      </w:pPr>
      <w:r w:rsidRPr="00F118D9">
        <w:rPr>
          <w:color w:val="000000" w:themeColor="text1"/>
          <w:sz w:val="26"/>
          <w:szCs w:val="26"/>
        </w:rPr>
        <w:drawing>
          <wp:inline distT="0" distB="0" distL="0" distR="0" wp14:anchorId="7F936F52" wp14:editId="4B78FB48">
            <wp:extent cx="5760720" cy="2508250"/>
            <wp:effectExtent l="0" t="0" r="0" b="6350"/>
            <wp:docPr id="76924715"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715" name="Hình ảnh 1" descr="Ảnh có chứa văn bản, ảnh chụp màn hình, Trang web, Website&#10;&#10;Mô tả được tạo tự động"/>
                    <pic:cNvPicPr/>
                  </pic:nvPicPr>
                  <pic:blipFill>
                    <a:blip r:embed="rId44"/>
                    <a:stretch>
                      <a:fillRect/>
                    </a:stretch>
                  </pic:blipFill>
                  <pic:spPr>
                    <a:xfrm>
                      <a:off x="0" y="0"/>
                      <a:ext cx="5760720" cy="2508250"/>
                    </a:xfrm>
                    <a:prstGeom prst="rect">
                      <a:avLst/>
                    </a:prstGeom>
                  </pic:spPr>
                </pic:pic>
              </a:graphicData>
            </a:graphic>
          </wp:inline>
        </w:drawing>
      </w:r>
    </w:p>
    <w:p w14:paraId="4CB1D908" w14:textId="3856DB28" w:rsidR="00F118D9" w:rsidRDefault="00F118D9" w:rsidP="00F118D9">
      <w:pPr>
        <w:spacing w:line="360" w:lineRule="auto"/>
        <w:jc w:val="center"/>
        <w:rPr>
          <w:color w:val="000000" w:themeColor="text1"/>
          <w:sz w:val="26"/>
          <w:szCs w:val="26"/>
        </w:rPr>
      </w:pPr>
      <w:r>
        <w:rPr>
          <w:color w:val="000000" w:themeColor="text1"/>
          <w:sz w:val="26"/>
          <w:szCs w:val="26"/>
        </w:rPr>
        <w:t>Figure 3.29: Show all news from all author and administrator.</w:t>
      </w:r>
    </w:p>
    <w:p w14:paraId="7CBC6680" w14:textId="77777777" w:rsidR="00F118D9" w:rsidRDefault="00F118D9" w:rsidP="00F118D9">
      <w:pPr>
        <w:spacing w:line="360" w:lineRule="auto"/>
        <w:jc w:val="both"/>
        <w:rPr>
          <w:color w:val="000000" w:themeColor="text1"/>
          <w:sz w:val="26"/>
          <w:szCs w:val="26"/>
        </w:rPr>
      </w:pPr>
    </w:p>
    <w:p w14:paraId="5E371384" w14:textId="586864CD" w:rsidR="00F118D9" w:rsidRDefault="00F87BF8" w:rsidP="00F118D9">
      <w:pPr>
        <w:spacing w:line="360" w:lineRule="auto"/>
        <w:jc w:val="both"/>
        <w:rPr>
          <w:color w:val="000000" w:themeColor="text1"/>
          <w:sz w:val="26"/>
          <w:szCs w:val="26"/>
        </w:rPr>
      </w:pPr>
      <w:r>
        <w:rPr>
          <w:color w:val="000000" w:themeColor="text1"/>
          <w:sz w:val="26"/>
          <w:szCs w:val="26"/>
        </w:rPr>
        <w:lastRenderedPageBreak/>
        <w:tab/>
        <w:t xml:space="preserve"> </w:t>
      </w:r>
      <w:r w:rsidRPr="00F87BF8">
        <w:rPr>
          <w:color w:val="000000" w:themeColor="text1"/>
          <w:sz w:val="26"/>
          <w:szCs w:val="26"/>
        </w:rPr>
        <w:drawing>
          <wp:inline distT="0" distB="0" distL="0" distR="0" wp14:anchorId="37EFEFAE" wp14:editId="07E59860">
            <wp:extent cx="5760720" cy="2520315"/>
            <wp:effectExtent l="0" t="0" r="0" b="0"/>
            <wp:docPr id="2112397441"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7441" name="Hình ảnh 1" descr="Ảnh có chứa văn bản, phần mềm, Trang web, Website&#10;&#10;Mô tả được tạo tự động"/>
                    <pic:cNvPicPr/>
                  </pic:nvPicPr>
                  <pic:blipFill>
                    <a:blip r:embed="rId45"/>
                    <a:stretch>
                      <a:fillRect/>
                    </a:stretch>
                  </pic:blipFill>
                  <pic:spPr>
                    <a:xfrm>
                      <a:off x="0" y="0"/>
                      <a:ext cx="5760720" cy="2520315"/>
                    </a:xfrm>
                    <a:prstGeom prst="rect">
                      <a:avLst/>
                    </a:prstGeom>
                  </pic:spPr>
                </pic:pic>
              </a:graphicData>
            </a:graphic>
          </wp:inline>
        </w:drawing>
      </w:r>
    </w:p>
    <w:p w14:paraId="1FD9FECA" w14:textId="7D4D373B" w:rsidR="00F87BF8" w:rsidRDefault="00F87BF8" w:rsidP="00F87BF8">
      <w:pPr>
        <w:spacing w:line="360" w:lineRule="auto"/>
        <w:jc w:val="center"/>
        <w:rPr>
          <w:color w:val="000000" w:themeColor="text1"/>
          <w:sz w:val="26"/>
          <w:szCs w:val="26"/>
        </w:rPr>
      </w:pPr>
      <w:r>
        <w:rPr>
          <w:color w:val="000000" w:themeColor="text1"/>
          <w:sz w:val="26"/>
          <w:szCs w:val="26"/>
        </w:rPr>
        <w:t xml:space="preserve">Figure 3.29: Show all </w:t>
      </w:r>
      <w:r>
        <w:rPr>
          <w:color w:val="000000" w:themeColor="text1"/>
          <w:sz w:val="26"/>
          <w:szCs w:val="26"/>
        </w:rPr>
        <w:t>categories</w:t>
      </w:r>
      <w:r>
        <w:rPr>
          <w:color w:val="000000" w:themeColor="text1"/>
          <w:sz w:val="26"/>
          <w:szCs w:val="26"/>
        </w:rPr>
        <w:t xml:space="preserve"> from all author and administrator.</w:t>
      </w:r>
    </w:p>
    <w:p w14:paraId="0FE4956C" w14:textId="77777777" w:rsidR="00E358AC" w:rsidRDefault="00E358AC" w:rsidP="00F87BF8">
      <w:pPr>
        <w:spacing w:line="360" w:lineRule="auto"/>
        <w:jc w:val="center"/>
        <w:rPr>
          <w:color w:val="000000" w:themeColor="text1"/>
          <w:sz w:val="26"/>
          <w:szCs w:val="26"/>
        </w:rPr>
      </w:pPr>
    </w:p>
    <w:p w14:paraId="5506244B" w14:textId="485E168B" w:rsidR="00E358AC" w:rsidRDefault="00E358AC" w:rsidP="00E358AC">
      <w:pPr>
        <w:spacing w:line="360" w:lineRule="auto"/>
        <w:jc w:val="both"/>
        <w:rPr>
          <w:color w:val="000000" w:themeColor="text1"/>
          <w:sz w:val="26"/>
          <w:szCs w:val="26"/>
        </w:rPr>
      </w:pPr>
      <w:r>
        <w:rPr>
          <w:color w:val="000000" w:themeColor="text1"/>
          <w:sz w:val="26"/>
          <w:szCs w:val="26"/>
        </w:rPr>
        <w:tab/>
      </w:r>
      <w:r w:rsidR="004C7672" w:rsidRPr="004C7672">
        <w:rPr>
          <w:color w:val="000000" w:themeColor="text1"/>
          <w:sz w:val="26"/>
          <w:szCs w:val="26"/>
        </w:rPr>
        <w:t>In summary, the admin dashboard of my website doesn't really stand out, but it does have all the necessary features of a news website. It provides all the essential tools for users to post articles, update user information, or add a news topic.</w:t>
      </w:r>
    </w:p>
    <w:p w14:paraId="23D0E485" w14:textId="77777777" w:rsidR="001627A8" w:rsidRDefault="001627A8" w:rsidP="00E358AC">
      <w:pPr>
        <w:spacing w:line="360" w:lineRule="auto"/>
        <w:jc w:val="both"/>
        <w:rPr>
          <w:color w:val="000000" w:themeColor="text1"/>
          <w:sz w:val="26"/>
          <w:szCs w:val="26"/>
        </w:rPr>
      </w:pPr>
    </w:p>
    <w:p w14:paraId="4672C2AB" w14:textId="77777777" w:rsidR="001627A8" w:rsidRDefault="001627A8" w:rsidP="00E358AC">
      <w:pPr>
        <w:spacing w:line="360" w:lineRule="auto"/>
        <w:jc w:val="both"/>
        <w:rPr>
          <w:color w:val="000000" w:themeColor="text1"/>
          <w:sz w:val="26"/>
          <w:szCs w:val="26"/>
        </w:rPr>
      </w:pPr>
    </w:p>
    <w:p w14:paraId="175B113B" w14:textId="77777777" w:rsidR="00F87BF8" w:rsidRPr="00A67AF5" w:rsidRDefault="00F87BF8" w:rsidP="00F118D9">
      <w:pPr>
        <w:spacing w:line="360" w:lineRule="auto"/>
        <w:jc w:val="both"/>
        <w:rPr>
          <w:color w:val="000000" w:themeColor="text1"/>
          <w:sz w:val="26"/>
          <w:szCs w:val="26"/>
        </w:rPr>
      </w:pPr>
    </w:p>
    <w:p w14:paraId="61BE8606" w14:textId="77777777" w:rsidR="00BA5CF7" w:rsidRPr="00A67AF5" w:rsidRDefault="00BA5CF7" w:rsidP="009263BE">
      <w:pPr>
        <w:spacing w:line="360" w:lineRule="auto"/>
        <w:jc w:val="both"/>
        <w:rPr>
          <w:color w:val="000000" w:themeColor="text1"/>
          <w:sz w:val="26"/>
          <w:szCs w:val="26"/>
        </w:rPr>
      </w:pPr>
    </w:p>
    <w:p w14:paraId="58B01058" w14:textId="77777777" w:rsidR="007E0D69" w:rsidRPr="00A67AF5" w:rsidRDefault="007E0D69" w:rsidP="009263BE">
      <w:pPr>
        <w:spacing w:line="360" w:lineRule="auto"/>
        <w:jc w:val="both"/>
        <w:rPr>
          <w:color w:val="000000" w:themeColor="text1"/>
          <w:sz w:val="26"/>
          <w:szCs w:val="26"/>
        </w:rPr>
      </w:pPr>
    </w:p>
    <w:p w14:paraId="623F86A0" w14:textId="77777777" w:rsidR="007E0D69" w:rsidRPr="00A67AF5" w:rsidRDefault="007E0D69" w:rsidP="009263BE">
      <w:pPr>
        <w:spacing w:line="360" w:lineRule="auto"/>
        <w:jc w:val="both"/>
        <w:rPr>
          <w:color w:val="000000" w:themeColor="text1"/>
          <w:sz w:val="26"/>
          <w:szCs w:val="26"/>
        </w:rPr>
      </w:pPr>
    </w:p>
    <w:p w14:paraId="7C501A0A" w14:textId="77777777" w:rsidR="000160E7" w:rsidRPr="00A67AF5" w:rsidRDefault="000160E7" w:rsidP="007071BA">
      <w:pPr>
        <w:spacing w:line="360" w:lineRule="auto"/>
        <w:jc w:val="both"/>
        <w:rPr>
          <w:color w:val="000000" w:themeColor="text1"/>
          <w:sz w:val="26"/>
          <w:szCs w:val="26"/>
        </w:rPr>
      </w:pPr>
    </w:p>
    <w:p w14:paraId="36D1B8F7" w14:textId="77777777" w:rsidR="007071BA" w:rsidRPr="00A67AF5" w:rsidRDefault="007071BA" w:rsidP="007071BA">
      <w:pPr>
        <w:spacing w:line="360" w:lineRule="auto"/>
        <w:jc w:val="both"/>
        <w:rPr>
          <w:color w:val="000000" w:themeColor="text1"/>
          <w:sz w:val="26"/>
          <w:szCs w:val="26"/>
        </w:rPr>
      </w:pPr>
    </w:p>
    <w:p w14:paraId="003D3CE8" w14:textId="2F92053D" w:rsidR="007071BA" w:rsidRPr="00A67AF5" w:rsidRDefault="007071BA" w:rsidP="007071BA">
      <w:pPr>
        <w:spacing w:line="360" w:lineRule="auto"/>
        <w:jc w:val="center"/>
        <w:rPr>
          <w:color w:val="000000" w:themeColor="text1"/>
          <w:sz w:val="26"/>
          <w:szCs w:val="26"/>
        </w:rPr>
      </w:pPr>
    </w:p>
    <w:p w14:paraId="5CB78FFE" w14:textId="77777777" w:rsidR="000C1052" w:rsidRPr="00A67AF5" w:rsidRDefault="000C1052" w:rsidP="000C1052">
      <w:pPr>
        <w:spacing w:line="360" w:lineRule="auto"/>
        <w:ind w:firstLine="720"/>
        <w:jc w:val="both"/>
        <w:rPr>
          <w:color w:val="000000" w:themeColor="text1"/>
          <w:sz w:val="26"/>
          <w:szCs w:val="26"/>
        </w:rPr>
      </w:pPr>
    </w:p>
    <w:p w14:paraId="1822377F" w14:textId="77777777" w:rsidR="000C1052" w:rsidRPr="00A67AF5" w:rsidRDefault="000C1052" w:rsidP="000C1052">
      <w:pPr>
        <w:rPr>
          <w:color w:val="000000" w:themeColor="text1"/>
          <w:sz w:val="26"/>
          <w:szCs w:val="26"/>
        </w:rPr>
      </w:pPr>
    </w:p>
    <w:p w14:paraId="6B52F537" w14:textId="77777777" w:rsidR="00ED5782" w:rsidRPr="00A67AF5" w:rsidRDefault="00ED5782" w:rsidP="009C3D58">
      <w:pPr>
        <w:spacing w:after="160" w:line="360" w:lineRule="auto"/>
        <w:jc w:val="both"/>
        <w:rPr>
          <w:b/>
          <w:bCs/>
          <w:color w:val="000000" w:themeColor="text1"/>
          <w:sz w:val="26"/>
          <w:szCs w:val="26"/>
          <w:u w:val="single"/>
        </w:rPr>
      </w:pPr>
    </w:p>
    <w:p w14:paraId="00633B25" w14:textId="77777777" w:rsidR="000C1052" w:rsidRPr="00A67AF5" w:rsidRDefault="000C1052" w:rsidP="009C3D58">
      <w:pPr>
        <w:spacing w:after="160" w:line="360" w:lineRule="auto"/>
        <w:jc w:val="both"/>
        <w:rPr>
          <w:b/>
          <w:bCs/>
          <w:color w:val="000000" w:themeColor="text1"/>
          <w:sz w:val="26"/>
          <w:szCs w:val="26"/>
          <w:u w:val="single"/>
        </w:rPr>
      </w:pPr>
    </w:p>
    <w:p w14:paraId="38CC54A0" w14:textId="77777777" w:rsidR="00ED5782" w:rsidRPr="00A67AF5" w:rsidRDefault="00ED5782" w:rsidP="009C3D58">
      <w:pPr>
        <w:spacing w:after="160" w:line="360" w:lineRule="auto"/>
        <w:jc w:val="both"/>
        <w:rPr>
          <w:b/>
          <w:bCs/>
          <w:color w:val="000000" w:themeColor="text1"/>
          <w:sz w:val="26"/>
          <w:szCs w:val="26"/>
          <w:u w:val="single"/>
        </w:rPr>
      </w:pPr>
    </w:p>
    <w:p w14:paraId="20D7213F" w14:textId="7D76CD7F" w:rsidR="0037685E" w:rsidRDefault="0037685E" w:rsidP="00C84694">
      <w:pPr>
        <w:pStyle w:val="u1"/>
        <w:jc w:val="center"/>
        <w:rPr>
          <w:rFonts w:ascii="Times New Roman" w:hAnsi="Times New Roman" w:cs="Times New Roman"/>
          <w:b/>
          <w:bCs/>
          <w:color w:val="000000" w:themeColor="text1"/>
        </w:rPr>
      </w:pPr>
      <w:bookmarkStart w:id="110" w:name="_Toc155314583"/>
      <w:bookmarkStart w:id="111" w:name="_Toc168082963"/>
      <w:r w:rsidRPr="00671221">
        <w:rPr>
          <w:rFonts w:ascii="Times New Roman" w:hAnsi="Times New Roman" w:cs="Times New Roman"/>
          <w:b/>
          <w:bCs/>
          <w:color w:val="000000" w:themeColor="text1"/>
        </w:rPr>
        <w:t xml:space="preserve">CHAPTER </w:t>
      </w:r>
      <w:r w:rsidR="00704919" w:rsidRPr="00671221">
        <w:rPr>
          <w:rFonts w:ascii="Times New Roman" w:hAnsi="Times New Roman" w:cs="Times New Roman"/>
          <w:b/>
          <w:bCs/>
          <w:color w:val="000000" w:themeColor="text1"/>
        </w:rPr>
        <w:t>4</w:t>
      </w:r>
      <w:r w:rsidRPr="00671221">
        <w:rPr>
          <w:rFonts w:ascii="Times New Roman" w:hAnsi="Times New Roman" w:cs="Times New Roman"/>
          <w:b/>
          <w:bCs/>
          <w:color w:val="000000" w:themeColor="text1"/>
        </w:rPr>
        <w:t xml:space="preserve">: </w:t>
      </w:r>
      <w:r w:rsidR="00BC0995" w:rsidRPr="00671221">
        <w:rPr>
          <w:rFonts w:ascii="Times New Roman" w:hAnsi="Times New Roman" w:cs="Times New Roman"/>
          <w:b/>
          <w:bCs/>
          <w:color w:val="000000" w:themeColor="text1"/>
        </w:rPr>
        <w:t>CONCLUSIONS</w:t>
      </w:r>
      <w:r w:rsidR="00480566" w:rsidRPr="00671221">
        <w:rPr>
          <w:rFonts w:ascii="Times New Roman" w:hAnsi="Times New Roman" w:cs="Times New Roman"/>
          <w:b/>
          <w:bCs/>
          <w:color w:val="000000" w:themeColor="text1"/>
        </w:rPr>
        <w:t xml:space="preserve"> AND FUTURE WORKS</w:t>
      </w:r>
      <w:bookmarkEnd w:id="110"/>
      <w:bookmarkEnd w:id="111"/>
    </w:p>
    <w:p w14:paraId="3B948372" w14:textId="77777777" w:rsidR="004B3F5B" w:rsidRPr="00671221" w:rsidRDefault="004B3F5B" w:rsidP="00671221"/>
    <w:p w14:paraId="2AF5DF08" w14:textId="29751FF4" w:rsidR="0037037F" w:rsidRPr="00671221" w:rsidRDefault="00904166" w:rsidP="00671221">
      <w:pPr>
        <w:pStyle w:val="oancuaDanhsach"/>
        <w:numPr>
          <w:ilvl w:val="0"/>
          <w:numId w:val="31"/>
        </w:numPr>
        <w:spacing w:after="160" w:line="360" w:lineRule="auto"/>
        <w:jc w:val="both"/>
        <w:outlineLvl w:val="1"/>
        <w:rPr>
          <w:b/>
          <w:bCs/>
          <w:sz w:val="28"/>
          <w:szCs w:val="28"/>
        </w:rPr>
      </w:pPr>
      <w:bookmarkStart w:id="112" w:name="_Toc155314584"/>
      <w:bookmarkStart w:id="113" w:name="_Toc168082964"/>
      <w:r w:rsidRPr="00671221">
        <w:rPr>
          <w:b/>
          <w:bCs/>
          <w:sz w:val="28"/>
          <w:szCs w:val="28"/>
        </w:rPr>
        <w:lastRenderedPageBreak/>
        <w:t>Conclusions</w:t>
      </w:r>
      <w:bookmarkEnd w:id="112"/>
      <w:bookmarkEnd w:id="113"/>
    </w:p>
    <w:p w14:paraId="64D6D99D" w14:textId="77777777" w:rsidR="00BE6CD8" w:rsidRDefault="00BE6CD8" w:rsidP="00283FB2">
      <w:pPr>
        <w:spacing w:after="160" w:line="360" w:lineRule="auto"/>
        <w:ind w:firstLine="720"/>
        <w:jc w:val="both"/>
        <w:rPr>
          <w:sz w:val="26"/>
          <w:szCs w:val="26"/>
        </w:rPr>
      </w:pPr>
      <w:r w:rsidRPr="00BE6CD8">
        <w:rPr>
          <w:sz w:val="26"/>
          <w:szCs w:val="26"/>
        </w:rPr>
        <w:t>It must be said, before starting this graduation project, I was truly confused and thought that I might not be able to complete it. However, week after week went by, with meetings with the supervising lecturer and group members. The time spent researching and exploring various websites gradually led to the formation and completion of this website.</w:t>
      </w:r>
    </w:p>
    <w:p w14:paraId="635ECDFA" w14:textId="56F38A50" w:rsidR="00D21AB1" w:rsidRPr="00D21AB1" w:rsidRDefault="00BE6CD8" w:rsidP="00283FB2">
      <w:pPr>
        <w:spacing w:after="160" w:line="360" w:lineRule="auto"/>
        <w:ind w:firstLine="720"/>
        <w:jc w:val="both"/>
        <w:rPr>
          <w:sz w:val="26"/>
          <w:szCs w:val="26"/>
        </w:rPr>
      </w:pPr>
      <w:r w:rsidRPr="00BE6CD8">
        <w:rPr>
          <w:sz w:val="26"/>
          <w:szCs w:val="26"/>
        </w:rPr>
        <w:t>Although I ambitiously claimed that it would revolutionize the healthcare news industry for young people in Vietnam, it was truly difficult, and this website is far from being as professional as a typical one. Nonetheless, this is a labor of love that I have poured sweat and effort into for over three months, and I am extremely proud of it as well as of myself</w:t>
      </w:r>
      <w:r w:rsidR="00D21AB1">
        <w:rPr>
          <w:sz w:val="26"/>
          <w:szCs w:val="26"/>
        </w:rPr>
        <w:t xml:space="preserve">. </w:t>
      </w:r>
    </w:p>
    <w:p w14:paraId="4E56CC8F" w14:textId="45D172E3" w:rsidR="00312C6E" w:rsidRPr="00F1747F" w:rsidRDefault="00312C6E" w:rsidP="00F1747F">
      <w:pPr>
        <w:pStyle w:val="oancuaDanhsach"/>
        <w:numPr>
          <w:ilvl w:val="0"/>
          <w:numId w:val="31"/>
        </w:numPr>
        <w:spacing w:after="160" w:line="360" w:lineRule="auto"/>
        <w:jc w:val="both"/>
        <w:outlineLvl w:val="1"/>
        <w:rPr>
          <w:b/>
          <w:bCs/>
          <w:sz w:val="28"/>
          <w:szCs w:val="28"/>
        </w:rPr>
      </w:pPr>
      <w:bookmarkStart w:id="114" w:name="_Toc155314585"/>
      <w:bookmarkStart w:id="115" w:name="_Toc168082965"/>
      <w:r w:rsidRPr="00F1747F">
        <w:rPr>
          <w:b/>
          <w:bCs/>
          <w:sz w:val="28"/>
          <w:szCs w:val="28"/>
        </w:rPr>
        <w:t xml:space="preserve">Future </w:t>
      </w:r>
      <w:r w:rsidR="00130162" w:rsidRPr="00F1747F">
        <w:rPr>
          <w:b/>
          <w:bCs/>
          <w:sz w:val="28"/>
          <w:szCs w:val="28"/>
        </w:rPr>
        <w:t>w</w:t>
      </w:r>
      <w:r w:rsidRPr="00F1747F">
        <w:rPr>
          <w:b/>
          <w:bCs/>
          <w:sz w:val="28"/>
          <w:szCs w:val="28"/>
        </w:rPr>
        <w:t>orks</w:t>
      </w:r>
      <w:bookmarkEnd w:id="114"/>
      <w:bookmarkEnd w:id="115"/>
    </w:p>
    <w:p w14:paraId="0A9BD055" w14:textId="56A18169" w:rsidR="00283FB2" w:rsidRDefault="000264B5" w:rsidP="00283FB2">
      <w:pPr>
        <w:spacing w:line="360" w:lineRule="auto"/>
        <w:ind w:firstLine="720"/>
        <w:jc w:val="both"/>
        <w:rPr>
          <w:sz w:val="26"/>
          <w:szCs w:val="26"/>
        </w:rPr>
      </w:pPr>
      <w:r w:rsidRPr="000264B5">
        <w:rPr>
          <w:sz w:val="26"/>
          <w:szCs w:val="26"/>
        </w:rPr>
        <w:t>In the future, I want to improve this website in many ways. I want the topic selection section to look better, the interface to be cleaner, and to add more features, such as more hashtags for filtering news like #covid-19 or #chronicdisease. I even envision this project as a 3D news website, providing users with a better and more enjoyable experience when reading boring news.</w:t>
      </w:r>
    </w:p>
    <w:p w14:paraId="36DA0FE3" w14:textId="77777777" w:rsidR="000264B5" w:rsidRDefault="000264B5" w:rsidP="00283FB2">
      <w:pPr>
        <w:spacing w:line="360" w:lineRule="auto"/>
        <w:ind w:firstLine="720"/>
        <w:jc w:val="both"/>
        <w:rPr>
          <w:sz w:val="26"/>
          <w:szCs w:val="26"/>
        </w:rPr>
      </w:pPr>
    </w:p>
    <w:p w14:paraId="5BE05EF3" w14:textId="33ADCB46" w:rsidR="000C0374" w:rsidRPr="00283FB2" w:rsidRDefault="000264B5" w:rsidP="00283FB2">
      <w:pPr>
        <w:spacing w:line="360" w:lineRule="auto"/>
        <w:ind w:firstLine="720"/>
        <w:jc w:val="both"/>
        <w:rPr>
          <w:sz w:val="26"/>
          <w:szCs w:val="26"/>
        </w:rPr>
      </w:pPr>
      <w:r w:rsidRPr="000264B5">
        <w:rPr>
          <w:sz w:val="26"/>
          <w:szCs w:val="26"/>
        </w:rPr>
        <w:t>However, my time and skills are limited, so there are many ideas I haven't been able to implement yet. But it is only a matter of time before I roll up my sleeves and complete a news website that surpasses the current ones.</w:t>
      </w:r>
      <w:r w:rsidR="00FF2986" w:rsidRPr="00283FB2">
        <w:rPr>
          <w:sz w:val="26"/>
          <w:szCs w:val="26"/>
        </w:rPr>
        <w:br w:type="page"/>
      </w:r>
    </w:p>
    <w:p w14:paraId="43401DAE" w14:textId="3EA9B043" w:rsidR="00FF2986" w:rsidRDefault="00FF2986" w:rsidP="00FF2986">
      <w:pPr>
        <w:pStyle w:val="u1"/>
        <w:jc w:val="center"/>
        <w:rPr>
          <w:rFonts w:ascii="Times New Roman" w:hAnsi="Times New Roman" w:cs="Times New Roman"/>
          <w:b/>
          <w:bCs/>
          <w:color w:val="auto"/>
        </w:rPr>
      </w:pPr>
      <w:bookmarkStart w:id="116" w:name="_Toc168082966"/>
      <w:r w:rsidRPr="00FF2986">
        <w:rPr>
          <w:rFonts w:ascii="Times New Roman" w:hAnsi="Times New Roman" w:cs="Times New Roman"/>
          <w:b/>
          <w:bCs/>
          <w:color w:val="auto"/>
        </w:rPr>
        <w:lastRenderedPageBreak/>
        <w:t>REFERENCES</w:t>
      </w:r>
      <w:bookmarkStart w:id="117" w:name="_Hlk137124350"/>
      <w:bookmarkEnd w:id="116"/>
    </w:p>
    <w:p w14:paraId="68424858" w14:textId="77777777" w:rsidR="00502FB1" w:rsidRPr="00502FB1" w:rsidRDefault="00502FB1" w:rsidP="00502FB1"/>
    <w:bookmarkEnd w:id="117"/>
    <w:p w14:paraId="7783775F" w14:textId="505FF2BD" w:rsidR="005D1006" w:rsidRDefault="00B55E08" w:rsidP="00677A0A">
      <w:pPr>
        <w:spacing w:after="160" w:line="360" w:lineRule="auto"/>
        <w:jc w:val="both"/>
        <w:rPr>
          <w:sz w:val="26"/>
          <w:szCs w:val="26"/>
        </w:rPr>
      </w:pPr>
      <w:r w:rsidRPr="005D1006">
        <w:rPr>
          <w:sz w:val="26"/>
          <w:szCs w:val="26"/>
        </w:rPr>
        <w:t>[1].</w:t>
      </w:r>
      <w:r w:rsidR="00677A0A" w:rsidRPr="005D1006">
        <w:rPr>
          <w:sz w:val="26"/>
          <w:szCs w:val="26"/>
        </w:rPr>
        <w:t xml:space="preserve"> </w:t>
      </w:r>
      <w:hyperlink r:id="rId46" w:history="1">
        <w:r w:rsidR="005D1006" w:rsidRPr="00BF4D92">
          <w:rPr>
            <w:rStyle w:val="Siuktni"/>
            <w:sz w:val="26"/>
            <w:szCs w:val="26"/>
          </w:rPr>
          <w:t>https://www.techopedia.com/definition/5411/website</w:t>
        </w:r>
      </w:hyperlink>
    </w:p>
    <w:p w14:paraId="1B0EBF5B" w14:textId="26DC3C45" w:rsidR="000C0374" w:rsidRPr="005D1006" w:rsidRDefault="00677A0A" w:rsidP="00677A0A">
      <w:pPr>
        <w:spacing w:after="160" w:line="360" w:lineRule="auto"/>
        <w:jc w:val="both"/>
        <w:rPr>
          <w:sz w:val="26"/>
          <w:szCs w:val="26"/>
          <w:lang w:val="vi-VN"/>
        </w:rPr>
      </w:pPr>
      <w:r w:rsidRPr="005D1006">
        <w:rPr>
          <w:sz w:val="26"/>
          <w:szCs w:val="26"/>
        </w:rPr>
        <w:t xml:space="preserve"> </w:t>
      </w:r>
      <w:r w:rsidR="00F3108E" w:rsidRPr="005D1006">
        <w:rPr>
          <w:sz w:val="26"/>
          <w:szCs w:val="26"/>
        </w:rPr>
        <w:t>Margaret Rouse</w:t>
      </w:r>
      <w:r w:rsidR="00F3108E">
        <w:rPr>
          <w:sz w:val="26"/>
          <w:szCs w:val="26"/>
        </w:rPr>
        <w:t>,</w:t>
      </w:r>
      <w:r w:rsidR="00F3108E" w:rsidRPr="005D1006">
        <w:rPr>
          <w:sz w:val="26"/>
          <w:szCs w:val="26"/>
        </w:rPr>
        <w:t xml:space="preserve"> </w:t>
      </w:r>
      <w:r w:rsidRPr="005D1006">
        <w:rPr>
          <w:sz w:val="26"/>
          <w:szCs w:val="26"/>
        </w:rPr>
        <w:t xml:space="preserve">What does a website mean , August </w:t>
      </w:r>
      <w:r w:rsidR="006A1F17" w:rsidRPr="005D1006">
        <w:rPr>
          <w:sz w:val="26"/>
          <w:szCs w:val="26"/>
        </w:rPr>
        <w:t>2020.</w:t>
      </w:r>
    </w:p>
    <w:p w14:paraId="2E1B18F8" w14:textId="77777777" w:rsidR="005D1006" w:rsidRPr="0023105B" w:rsidRDefault="00B55E08" w:rsidP="00F3108E">
      <w:pPr>
        <w:rPr>
          <w:rFonts w:ascii="Nunito Sans" w:hAnsi="Nunito Sans"/>
          <w:color w:val="000000"/>
          <w:sz w:val="26"/>
          <w:szCs w:val="26"/>
          <w:lang w:val="vi-VN"/>
        </w:rPr>
      </w:pPr>
      <w:r w:rsidRPr="0023105B">
        <w:rPr>
          <w:sz w:val="26"/>
          <w:szCs w:val="26"/>
          <w:lang w:val="vi-VN"/>
        </w:rPr>
        <w:t>[2]</w:t>
      </w:r>
      <w:r w:rsidR="00E63020" w:rsidRPr="0023105B">
        <w:rPr>
          <w:sz w:val="26"/>
          <w:szCs w:val="26"/>
          <w:lang w:val="vi-VN"/>
        </w:rPr>
        <w:t xml:space="preserve">. </w:t>
      </w:r>
      <w:hyperlink r:id="rId47" w:history="1">
        <w:r w:rsidR="0040142D" w:rsidRPr="0023105B">
          <w:rPr>
            <w:rStyle w:val="Siuktni"/>
            <w:sz w:val="26"/>
            <w:szCs w:val="26"/>
            <w:lang w:val="vi-VN"/>
          </w:rPr>
          <w:t>https://www.educative.io/answers/what-are-template-engines</w:t>
        </w:r>
      </w:hyperlink>
      <w:r w:rsidR="0040142D" w:rsidRPr="0023105B">
        <w:rPr>
          <w:sz w:val="26"/>
          <w:szCs w:val="26"/>
          <w:lang w:val="vi-VN"/>
        </w:rPr>
        <w:t xml:space="preserve"> </w:t>
      </w:r>
      <w:r w:rsidR="0040142D" w:rsidRPr="0023105B">
        <w:rPr>
          <w:rFonts w:ascii="Nunito Sans" w:hAnsi="Nunito Sans"/>
          <w:color w:val="000000"/>
          <w:sz w:val="26"/>
          <w:szCs w:val="26"/>
          <w:lang w:val="vi-VN"/>
        </w:rPr>
        <w:t xml:space="preserve"> </w:t>
      </w:r>
    </w:p>
    <w:p w14:paraId="35A40A95" w14:textId="69B364A8" w:rsidR="00B55E08" w:rsidRPr="005D1006" w:rsidRDefault="00F3108E" w:rsidP="00F3108E">
      <w:pPr>
        <w:rPr>
          <w:sz w:val="26"/>
          <w:szCs w:val="26"/>
        </w:rPr>
      </w:pPr>
      <w:r w:rsidRPr="005D1006">
        <w:rPr>
          <w:color w:val="000000"/>
          <w:sz w:val="26"/>
          <w:szCs w:val="26"/>
          <w:shd w:val="clear" w:color="auto" w:fill="FFFFFF"/>
        </w:rPr>
        <w:t xml:space="preserve">Theodore Kelechukwu </w:t>
      </w:r>
      <w:proofErr w:type="spellStart"/>
      <w:r w:rsidRPr="005D1006">
        <w:rPr>
          <w:color w:val="000000"/>
          <w:sz w:val="26"/>
          <w:szCs w:val="26"/>
          <w:shd w:val="clear" w:color="auto" w:fill="FFFFFF"/>
        </w:rPr>
        <w:t>Onyejiaku</w:t>
      </w:r>
      <w:proofErr w:type="spellEnd"/>
      <w:r w:rsidRPr="005D1006">
        <w:rPr>
          <w:color w:val="000000"/>
          <w:sz w:val="26"/>
          <w:szCs w:val="26"/>
          <w:shd w:val="clear" w:color="auto" w:fill="FFFFFF"/>
        </w:rPr>
        <w:t>,</w:t>
      </w:r>
      <w:r w:rsidRPr="005D1006">
        <w:rPr>
          <w:rFonts w:ascii="Nunito Sans" w:hAnsi="Nunito Sans"/>
          <w:color w:val="000000"/>
          <w:sz w:val="26"/>
          <w:szCs w:val="26"/>
          <w:shd w:val="clear" w:color="auto" w:fill="FFFFFF"/>
        </w:rPr>
        <w:t xml:space="preserve"> </w:t>
      </w:r>
      <w:r w:rsidR="0040142D" w:rsidRPr="005D1006">
        <w:rPr>
          <w:color w:val="000000"/>
          <w:sz w:val="26"/>
          <w:szCs w:val="26"/>
        </w:rPr>
        <w:t>What are template engines,</w:t>
      </w:r>
      <w:r w:rsidR="0040142D" w:rsidRPr="005D1006">
        <w:rPr>
          <w:color w:val="000000"/>
          <w:sz w:val="26"/>
          <w:szCs w:val="26"/>
          <w:shd w:val="clear" w:color="auto" w:fill="FFFFFF"/>
        </w:rPr>
        <w:t xml:space="preserve"> October 2022</w:t>
      </w:r>
      <w:r w:rsidR="0040142D" w:rsidRPr="005D1006">
        <w:rPr>
          <w:sz w:val="26"/>
          <w:szCs w:val="26"/>
        </w:rPr>
        <w:t>.</w:t>
      </w:r>
    </w:p>
    <w:p w14:paraId="0562E1CD" w14:textId="77777777" w:rsidR="0040142D" w:rsidRPr="005D1006" w:rsidRDefault="0040142D" w:rsidP="0040142D">
      <w:pPr>
        <w:rPr>
          <w:sz w:val="26"/>
          <w:szCs w:val="26"/>
        </w:rPr>
      </w:pPr>
    </w:p>
    <w:p w14:paraId="054CEBAE" w14:textId="3230BDD3" w:rsidR="005D1006" w:rsidRPr="005D1006" w:rsidRDefault="00284717" w:rsidP="000C0374">
      <w:pPr>
        <w:spacing w:after="160" w:line="360" w:lineRule="auto"/>
        <w:jc w:val="both"/>
        <w:rPr>
          <w:rFonts w:ascii="Arial" w:hAnsi="Arial" w:cs="Arial"/>
          <w:color w:val="032D60"/>
          <w:kern w:val="36"/>
          <w:sz w:val="26"/>
          <w:szCs w:val="26"/>
        </w:rPr>
      </w:pPr>
      <w:r w:rsidRPr="005D1006">
        <w:rPr>
          <w:sz w:val="26"/>
          <w:szCs w:val="26"/>
        </w:rPr>
        <w:t xml:space="preserve">[3]. </w:t>
      </w:r>
      <w:hyperlink r:id="rId48" w:history="1">
        <w:r w:rsidR="0040142D" w:rsidRPr="005D1006">
          <w:rPr>
            <w:rStyle w:val="Siuktni"/>
            <w:sz w:val="26"/>
            <w:szCs w:val="26"/>
          </w:rPr>
          <w:t>https://www.mulesoft.com/resources/api/what-is-an-api</w:t>
        </w:r>
      </w:hyperlink>
      <w:r w:rsidR="0040142D" w:rsidRPr="005D1006">
        <w:rPr>
          <w:sz w:val="26"/>
          <w:szCs w:val="26"/>
        </w:rPr>
        <w:t xml:space="preserve"> </w:t>
      </w:r>
      <w:r w:rsidR="0040142D" w:rsidRPr="005D1006">
        <w:rPr>
          <w:rFonts w:ascii="Arial" w:hAnsi="Arial" w:cs="Arial"/>
          <w:color w:val="032D60"/>
          <w:kern w:val="36"/>
          <w:sz w:val="26"/>
          <w:szCs w:val="26"/>
        </w:rPr>
        <w:t xml:space="preserve"> </w:t>
      </w:r>
    </w:p>
    <w:p w14:paraId="68CFD357" w14:textId="3215496C" w:rsidR="00284717" w:rsidRPr="005D1006" w:rsidRDefault="00F3108E" w:rsidP="000C0374">
      <w:pPr>
        <w:spacing w:after="160" w:line="360" w:lineRule="auto"/>
        <w:jc w:val="both"/>
        <w:rPr>
          <w:sz w:val="26"/>
          <w:szCs w:val="26"/>
        </w:rPr>
      </w:pPr>
      <w:r w:rsidRPr="005D1006">
        <w:rPr>
          <w:sz w:val="26"/>
          <w:szCs w:val="26"/>
        </w:rPr>
        <w:t xml:space="preserve">SEO Content Writer at MuleSoft, </w:t>
      </w:r>
      <w:r w:rsidR="0040142D" w:rsidRPr="005D1006">
        <w:rPr>
          <w:sz w:val="26"/>
          <w:szCs w:val="26"/>
        </w:rPr>
        <w:t xml:space="preserve">What is an API?, </w:t>
      </w:r>
      <w:hyperlink r:id="rId49" w:history="1">
        <w:r w:rsidR="0040142D" w:rsidRPr="005D1006">
          <w:rPr>
            <w:rStyle w:val="Siuktni"/>
            <w:sz w:val="26"/>
            <w:szCs w:val="26"/>
          </w:rPr>
          <w:t>Ma-Keba Frye</w:t>
        </w:r>
      </w:hyperlink>
      <w:r w:rsidR="0040142D" w:rsidRPr="005D1006">
        <w:rPr>
          <w:sz w:val="26"/>
          <w:szCs w:val="26"/>
        </w:rPr>
        <w:t xml:space="preserve"> - 2019</w:t>
      </w:r>
      <w:r w:rsidR="00953394" w:rsidRPr="005D1006">
        <w:rPr>
          <w:sz w:val="26"/>
          <w:szCs w:val="26"/>
        </w:rPr>
        <w:t>.</w:t>
      </w:r>
    </w:p>
    <w:p w14:paraId="43ED4D0B" w14:textId="77777777" w:rsidR="005D1006" w:rsidRDefault="00986F00" w:rsidP="005D1006">
      <w:pPr>
        <w:spacing w:after="160" w:line="360" w:lineRule="auto"/>
        <w:rPr>
          <w:sz w:val="26"/>
          <w:szCs w:val="26"/>
        </w:rPr>
      </w:pPr>
      <w:r w:rsidRPr="005D1006">
        <w:rPr>
          <w:sz w:val="26"/>
          <w:szCs w:val="26"/>
        </w:rPr>
        <w:t>[4].</w:t>
      </w:r>
      <w:r w:rsidR="005D1006">
        <w:rPr>
          <w:sz w:val="26"/>
          <w:szCs w:val="26"/>
        </w:rPr>
        <w:t xml:space="preserve"> </w:t>
      </w:r>
      <w:hyperlink r:id="rId50" w:history="1">
        <w:r w:rsidR="005D1006" w:rsidRPr="00BF4D92">
          <w:rPr>
            <w:rStyle w:val="Siuktni"/>
            <w:sz w:val="26"/>
            <w:szCs w:val="26"/>
          </w:rPr>
          <w:t>https://www.techtarget.com/searchdatamanagement/definition/entity-relationship-diagram-ERD</w:t>
        </w:r>
      </w:hyperlink>
      <w:r w:rsidR="0040142D" w:rsidRPr="005D1006">
        <w:rPr>
          <w:sz w:val="26"/>
          <w:szCs w:val="26"/>
        </w:rPr>
        <w:t xml:space="preserve"> </w:t>
      </w:r>
    </w:p>
    <w:p w14:paraId="6A5D8591" w14:textId="04265647" w:rsidR="00986F00" w:rsidRPr="005D1006" w:rsidRDefault="0040142D" w:rsidP="005D1006">
      <w:pPr>
        <w:spacing w:after="160" w:line="360" w:lineRule="auto"/>
        <w:rPr>
          <w:b/>
          <w:bCs/>
          <w:sz w:val="26"/>
          <w:szCs w:val="26"/>
        </w:rPr>
      </w:pPr>
      <w:r w:rsidRPr="005D1006">
        <w:rPr>
          <w:sz w:val="26"/>
          <w:szCs w:val="26"/>
        </w:rPr>
        <w:t xml:space="preserve"> </w:t>
      </w:r>
      <w:hyperlink r:id="rId51" w:history="1">
        <w:r w:rsidR="00F3108E" w:rsidRPr="005D1006">
          <w:rPr>
            <w:rStyle w:val="Siuktni"/>
            <w:color w:val="000000" w:themeColor="text1"/>
            <w:sz w:val="26"/>
            <w:szCs w:val="26"/>
            <w:u w:val="none"/>
          </w:rPr>
          <w:t xml:space="preserve">Jacqueline </w:t>
        </w:r>
        <w:proofErr w:type="spellStart"/>
        <w:r w:rsidR="00F3108E" w:rsidRPr="005D1006">
          <w:rPr>
            <w:rStyle w:val="Siuktni"/>
            <w:color w:val="000000" w:themeColor="text1"/>
            <w:sz w:val="26"/>
            <w:szCs w:val="26"/>
            <w:u w:val="none"/>
          </w:rPr>
          <w:t>Biscobing</w:t>
        </w:r>
        <w:proofErr w:type="spellEnd"/>
      </w:hyperlink>
      <w:r w:rsidR="00F3108E" w:rsidRPr="005D1006">
        <w:rPr>
          <w:color w:val="000000" w:themeColor="text1"/>
          <w:sz w:val="26"/>
          <w:szCs w:val="26"/>
        </w:rPr>
        <w:t xml:space="preserve">, </w:t>
      </w:r>
      <w:r w:rsidRPr="005D1006">
        <w:rPr>
          <w:sz w:val="26"/>
          <w:szCs w:val="26"/>
        </w:rPr>
        <w:t xml:space="preserve">Entity Relationship Diagram (ERD) , </w:t>
      </w:r>
      <w:r w:rsidRPr="005D1006">
        <w:rPr>
          <w:color w:val="000000" w:themeColor="text1"/>
          <w:sz w:val="26"/>
          <w:szCs w:val="26"/>
        </w:rPr>
        <w:t>2020</w:t>
      </w:r>
      <w:r w:rsidR="00953394" w:rsidRPr="005D1006">
        <w:rPr>
          <w:color w:val="000000" w:themeColor="text1"/>
          <w:sz w:val="26"/>
          <w:szCs w:val="26"/>
        </w:rPr>
        <w:t>.</w:t>
      </w:r>
    </w:p>
    <w:p w14:paraId="3D7480F7" w14:textId="7781B24E" w:rsidR="00C66886" w:rsidRPr="005D1006" w:rsidRDefault="00C66886" w:rsidP="005D1006">
      <w:pPr>
        <w:spacing w:after="160" w:line="360" w:lineRule="auto"/>
        <w:rPr>
          <w:sz w:val="26"/>
          <w:szCs w:val="26"/>
        </w:rPr>
      </w:pPr>
      <w:r w:rsidRPr="005D1006">
        <w:rPr>
          <w:sz w:val="26"/>
          <w:szCs w:val="26"/>
        </w:rPr>
        <w:t>[5].</w:t>
      </w:r>
      <w:r w:rsidR="005D1006">
        <w:rPr>
          <w:sz w:val="26"/>
          <w:szCs w:val="26"/>
        </w:rPr>
        <w:t xml:space="preserve"> </w:t>
      </w:r>
      <w:hyperlink r:id="rId52" w:history="1">
        <w:r w:rsidR="005D1006" w:rsidRPr="00BF4D92">
          <w:rPr>
            <w:rStyle w:val="Siuktni"/>
            <w:sz w:val="26"/>
            <w:szCs w:val="26"/>
          </w:rPr>
          <w:t>https://opentextbc.ca/dbdesign01/chapter/chapter-8-entity-relationship-model/</w:t>
        </w:r>
      </w:hyperlink>
      <w:r w:rsidR="00953394" w:rsidRPr="005D1006">
        <w:rPr>
          <w:rStyle w:val="Siuktni"/>
          <w:sz w:val="26"/>
          <w:szCs w:val="26"/>
        </w:rPr>
        <w:t xml:space="preserve">  </w:t>
      </w:r>
      <w:r w:rsidR="00A82036" w:rsidRPr="005D1006">
        <w:rPr>
          <w:color w:val="000000" w:themeColor="text1"/>
          <w:sz w:val="26"/>
          <w:szCs w:val="26"/>
        </w:rPr>
        <w:t xml:space="preserve">Adrienne Watt, </w:t>
      </w:r>
      <w:r w:rsidR="00953394" w:rsidRPr="005D1006">
        <w:rPr>
          <w:color w:val="000000" w:themeColor="text1"/>
          <w:sz w:val="26"/>
          <w:szCs w:val="26"/>
        </w:rPr>
        <w:t>Chapter 8 The Entity Relationship Data Model , 2019.</w:t>
      </w:r>
    </w:p>
    <w:p w14:paraId="2667B3BA" w14:textId="77777777" w:rsidR="005D1006" w:rsidRPr="005D1006" w:rsidRDefault="00C920B4" w:rsidP="000C0374">
      <w:pPr>
        <w:spacing w:after="160" w:line="360" w:lineRule="auto"/>
        <w:jc w:val="both"/>
        <w:rPr>
          <w:rStyle w:val="Siuktni"/>
          <w:sz w:val="26"/>
          <w:szCs w:val="26"/>
        </w:rPr>
      </w:pPr>
      <w:r w:rsidRPr="005D1006">
        <w:rPr>
          <w:sz w:val="26"/>
          <w:szCs w:val="26"/>
        </w:rPr>
        <w:t xml:space="preserve">[6]. </w:t>
      </w:r>
      <w:hyperlink r:id="rId53" w:history="1">
        <w:r w:rsidRPr="005D1006">
          <w:rPr>
            <w:rStyle w:val="Siuktni"/>
            <w:sz w:val="26"/>
            <w:szCs w:val="26"/>
          </w:rPr>
          <w:t>https://learn.microsoft.com/en-us/ef/core/modeling/relationships/one-to-many</w:t>
        </w:r>
      </w:hyperlink>
    </w:p>
    <w:p w14:paraId="551B3426" w14:textId="05DF2BD0" w:rsidR="00C920B4" w:rsidRPr="005D1006" w:rsidRDefault="00A82036" w:rsidP="000C0374">
      <w:pPr>
        <w:spacing w:after="160" w:line="360" w:lineRule="auto"/>
        <w:jc w:val="both"/>
        <w:rPr>
          <w:b/>
          <w:bCs/>
          <w:color w:val="0563C1" w:themeColor="hyperlink"/>
          <w:sz w:val="26"/>
          <w:szCs w:val="26"/>
          <w:u w:val="single"/>
        </w:rPr>
      </w:pPr>
      <w:r w:rsidRPr="005D1006">
        <w:rPr>
          <w:color w:val="000000" w:themeColor="text1"/>
          <w:sz w:val="26"/>
          <w:szCs w:val="26"/>
        </w:rPr>
        <w:t xml:space="preserve">Lisandro </w:t>
      </w:r>
      <w:proofErr w:type="spellStart"/>
      <w:r w:rsidRPr="005D1006">
        <w:rPr>
          <w:color w:val="000000" w:themeColor="text1"/>
          <w:sz w:val="26"/>
          <w:szCs w:val="26"/>
        </w:rPr>
        <w:t>Fernigrini</w:t>
      </w:r>
      <w:proofErr w:type="spellEnd"/>
      <w:r w:rsidRPr="005D1006">
        <w:rPr>
          <w:color w:val="000000" w:themeColor="text1"/>
          <w:sz w:val="26"/>
          <w:szCs w:val="26"/>
        </w:rPr>
        <w:t xml:space="preserve">, </w:t>
      </w:r>
      <w:r w:rsidR="00953394" w:rsidRPr="005D1006">
        <w:rPr>
          <w:color w:val="000000" w:themeColor="text1"/>
          <w:sz w:val="26"/>
          <w:szCs w:val="26"/>
        </w:rPr>
        <w:t>One-to-many relationships , march 30th 2023.</w:t>
      </w:r>
    </w:p>
    <w:p w14:paraId="7B02CB63" w14:textId="77777777" w:rsidR="005D1006" w:rsidRDefault="008D2E7C" w:rsidP="000C0374">
      <w:pPr>
        <w:spacing w:after="160" w:line="360" w:lineRule="auto"/>
        <w:jc w:val="both"/>
        <w:rPr>
          <w:sz w:val="26"/>
          <w:szCs w:val="26"/>
        </w:rPr>
      </w:pPr>
      <w:r w:rsidRPr="005D1006">
        <w:rPr>
          <w:sz w:val="26"/>
          <w:szCs w:val="26"/>
        </w:rPr>
        <w:t>[7].</w:t>
      </w:r>
      <w:r w:rsidR="00810A64" w:rsidRPr="005D1006">
        <w:rPr>
          <w:sz w:val="26"/>
          <w:szCs w:val="26"/>
        </w:rPr>
        <w:t xml:space="preserve"> </w:t>
      </w:r>
      <w:hyperlink r:id="rId54" w:history="1">
        <w:r w:rsidR="00953394" w:rsidRPr="005D1006">
          <w:rPr>
            <w:rStyle w:val="Siuktni"/>
            <w:sz w:val="26"/>
            <w:szCs w:val="26"/>
          </w:rPr>
          <w:t>https://vertabelo.com/blog/many-to-many-relationship/</w:t>
        </w:r>
      </w:hyperlink>
    </w:p>
    <w:p w14:paraId="21ED7DB7" w14:textId="2C3DB97D" w:rsidR="008D2E7C" w:rsidRPr="005D1006" w:rsidRDefault="00A82036" w:rsidP="000C0374">
      <w:pPr>
        <w:spacing w:after="160" w:line="360" w:lineRule="auto"/>
        <w:jc w:val="both"/>
        <w:rPr>
          <w:sz w:val="26"/>
          <w:szCs w:val="26"/>
        </w:rPr>
      </w:pPr>
      <w:r w:rsidRPr="005D1006">
        <w:rPr>
          <w:sz w:val="26"/>
          <w:szCs w:val="26"/>
        </w:rPr>
        <w:t xml:space="preserve">Tihomir Babic, </w:t>
      </w:r>
      <w:r w:rsidR="00953394" w:rsidRPr="005D1006">
        <w:rPr>
          <w:sz w:val="26"/>
          <w:szCs w:val="26"/>
        </w:rPr>
        <w:t>What Is a Many-to-Many Relationship in a Database? An Explanation with Three Examples , December 3 2020.</w:t>
      </w:r>
    </w:p>
    <w:p w14:paraId="59BE4684" w14:textId="306CD5A6" w:rsidR="005D1006" w:rsidRDefault="00AF3EC2" w:rsidP="005D1006">
      <w:pPr>
        <w:spacing w:after="160" w:line="360" w:lineRule="auto"/>
        <w:rPr>
          <w:rStyle w:val="Siuktni"/>
          <w:sz w:val="26"/>
          <w:szCs w:val="26"/>
        </w:rPr>
      </w:pPr>
      <w:r w:rsidRPr="005D1006">
        <w:rPr>
          <w:sz w:val="26"/>
          <w:szCs w:val="26"/>
        </w:rPr>
        <w:t>[8].</w:t>
      </w:r>
      <w:r w:rsidR="005D1006">
        <w:rPr>
          <w:sz w:val="26"/>
          <w:szCs w:val="26"/>
        </w:rPr>
        <w:t xml:space="preserve"> </w:t>
      </w:r>
      <w:hyperlink r:id="rId55" w:history="1">
        <w:r w:rsidR="005D1006" w:rsidRPr="00BF4D92">
          <w:rPr>
            <w:rStyle w:val="Siuktni"/>
            <w:sz w:val="26"/>
            <w:szCs w:val="26"/>
          </w:rPr>
          <w:t>https://www.visual-paradigm.com/guide/uml-unified-modeling-language/what-is-use-case-diagram/</w:t>
        </w:r>
      </w:hyperlink>
      <w:r w:rsidR="004C32AC" w:rsidRPr="005D1006">
        <w:rPr>
          <w:rStyle w:val="Siuktni"/>
          <w:sz w:val="26"/>
          <w:szCs w:val="26"/>
        </w:rPr>
        <w:t xml:space="preserve"> </w:t>
      </w:r>
    </w:p>
    <w:p w14:paraId="1A88A452" w14:textId="6645C0CE" w:rsidR="00AF3EC2" w:rsidRDefault="00A82036" w:rsidP="000C0374">
      <w:pPr>
        <w:spacing w:after="160" w:line="360" w:lineRule="auto"/>
        <w:jc w:val="both"/>
        <w:rPr>
          <w:color w:val="000000" w:themeColor="text1"/>
          <w:sz w:val="26"/>
          <w:szCs w:val="26"/>
        </w:rPr>
      </w:pPr>
      <w:r w:rsidRPr="005D1006">
        <w:rPr>
          <w:color w:val="000000" w:themeColor="text1"/>
          <w:sz w:val="26"/>
          <w:szCs w:val="26"/>
        </w:rPr>
        <w:t xml:space="preserve">Christopher Alan, </w:t>
      </w:r>
      <w:r w:rsidR="004C32AC" w:rsidRPr="005D1006">
        <w:rPr>
          <w:color w:val="000000" w:themeColor="text1"/>
          <w:sz w:val="26"/>
          <w:szCs w:val="26"/>
        </w:rPr>
        <w:t>What is Use Case Diagram, 2022.</w:t>
      </w:r>
    </w:p>
    <w:p w14:paraId="396C6833" w14:textId="08377A9F" w:rsidR="00845800" w:rsidRDefault="00845800" w:rsidP="000C0374">
      <w:pPr>
        <w:spacing w:after="160" w:line="360" w:lineRule="auto"/>
        <w:jc w:val="both"/>
        <w:rPr>
          <w:color w:val="000000" w:themeColor="text1"/>
          <w:sz w:val="26"/>
          <w:szCs w:val="26"/>
        </w:rPr>
      </w:pPr>
      <w:r>
        <w:rPr>
          <w:color w:val="000000" w:themeColor="text1"/>
          <w:sz w:val="26"/>
          <w:szCs w:val="26"/>
        </w:rPr>
        <w:t xml:space="preserve">[9]. </w:t>
      </w:r>
      <w:hyperlink r:id="rId56" w:history="1">
        <w:r w:rsidR="0081558B" w:rsidRPr="00AF7599">
          <w:rPr>
            <w:rStyle w:val="Siuktni"/>
            <w:sz w:val="26"/>
            <w:szCs w:val="26"/>
          </w:rPr>
          <w:t>https://www.geeksforgeeks.org/unified-modeling-language-uml-activity-diagrams/</w:t>
        </w:r>
      </w:hyperlink>
    </w:p>
    <w:p w14:paraId="76D0AB04" w14:textId="0301AA83" w:rsidR="0081558B" w:rsidRDefault="0081558B" w:rsidP="000C0374">
      <w:pPr>
        <w:spacing w:after="160" w:line="360" w:lineRule="auto"/>
        <w:jc w:val="both"/>
        <w:rPr>
          <w:color w:val="000000" w:themeColor="text1"/>
          <w:sz w:val="26"/>
          <w:szCs w:val="26"/>
        </w:rPr>
      </w:pPr>
      <w:proofErr w:type="spellStart"/>
      <w:r>
        <w:rPr>
          <w:color w:val="000000" w:themeColor="text1"/>
          <w:sz w:val="26"/>
          <w:szCs w:val="26"/>
        </w:rPr>
        <w:t>Geeksforgeeks</w:t>
      </w:r>
      <w:proofErr w:type="spellEnd"/>
      <w:r>
        <w:rPr>
          <w:color w:val="000000" w:themeColor="text1"/>
          <w:sz w:val="26"/>
          <w:szCs w:val="26"/>
        </w:rPr>
        <w:t xml:space="preserve">, </w:t>
      </w:r>
      <w:r w:rsidRPr="0081558B">
        <w:rPr>
          <w:color w:val="000000" w:themeColor="text1"/>
          <w:sz w:val="26"/>
          <w:szCs w:val="26"/>
        </w:rPr>
        <w:t>Activity Diagrams | Unified Modeling Language (UML)</w:t>
      </w:r>
      <w:r>
        <w:rPr>
          <w:color w:val="000000" w:themeColor="text1"/>
          <w:sz w:val="26"/>
          <w:szCs w:val="26"/>
        </w:rPr>
        <w:t>,</w:t>
      </w:r>
      <w:r w:rsidR="006A75F6">
        <w:rPr>
          <w:color w:val="000000" w:themeColor="text1"/>
          <w:sz w:val="26"/>
          <w:szCs w:val="26"/>
        </w:rPr>
        <w:t xml:space="preserve"> </w:t>
      </w:r>
      <w:r w:rsidRPr="0081558B">
        <w:rPr>
          <w:color w:val="000000" w:themeColor="text1"/>
          <w:sz w:val="26"/>
          <w:szCs w:val="26"/>
        </w:rPr>
        <w:t>Jan</w:t>
      </w:r>
      <w:r w:rsidR="00DD11CA">
        <w:rPr>
          <w:color w:val="000000" w:themeColor="text1"/>
          <w:sz w:val="26"/>
          <w:szCs w:val="26"/>
        </w:rPr>
        <w:t>uary</w:t>
      </w:r>
      <w:r w:rsidR="006A75F6">
        <w:rPr>
          <w:color w:val="000000" w:themeColor="text1"/>
          <w:sz w:val="26"/>
          <w:szCs w:val="26"/>
        </w:rPr>
        <w:t xml:space="preserve"> 15</w:t>
      </w:r>
      <w:r w:rsidRPr="0081558B">
        <w:rPr>
          <w:color w:val="000000" w:themeColor="text1"/>
          <w:sz w:val="26"/>
          <w:szCs w:val="26"/>
        </w:rPr>
        <w:t>, 2024</w:t>
      </w:r>
      <w:r w:rsidR="00DD11CA">
        <w:rPr>
          <w:color w:val="000000" w:themeColor="text1"/>
          <w:sz w:val="26"/>
          <w:szCs w:val="26"/>
        </w:rPr>
        <w:t>.</w:t>
      </w:r>
    </w:p>
    <w:p w14:paraId="07D7EE95" w14:textId="5F2876AA" w:rsidR="00DD11CA" w:rsidRDefault="00DD11CA" w:rsidP="000C0374">
      <w:pPr>
        <w:spacing w:after="160" w:line="360" w:lineRule="auto"/>
        <w:jc w:val="both"/>
        <w:rPr>
          <w:color w:val="000000" w:themeColor="text1"/>
          <w:sz w:val="26"/>
          <w:szCs w:val="26"/>
        </w:rPr>
      </w:pPr>
      <w:r>
        <w:rPr>
          <w:color w:val="000000" w:themeColor="text1"/>
          <w:sz w:val="26"/>
          <w:szCs w:val="26"/>
        </w:rPr>
        <w:t xml:space="preserve">[10]. </w:t>
      </w:r>
      <w:hyperlink r:id="rId57" w:history="1">
        <w:r w:rsidRPr="00AF7599">
          <w:rPr>
            <w:rStyle w:val="Siuktni"/>
            <w:sz w:val="26"/>
            <w:szCs w:val="26"/>
          </w:rPr>
          <w:t>https://www.lucidchart.com/pages/uml-activity-diagram</w:t>
        </w:r>
      </w:hyperlink>
    </w:p>
    <w:p w14:paraId="2C33FC14" w14:textId="42D635C3" w:rsidR="00DD11CA" w:rsidRDefault="00DD11CA" w:rsidP="000C0374">
      <w:pPr>
        <w:spacing w:after="160" w:line="360" w:lineRule="auto"/>
        <w:jc w:val="both"/>
        <w:rPr>
          <w:color w:val="000000" w:themeColor="text1"/>
          <w:sz w:val="26"/>
          <w:szCs w:val="26"/>
        </w:rPr>
      </w:pPr>
      <w:r>
        <w:rPr>
          <w:color w:val="000000" w:themeColor="text1"/>
          <w:sz w:val="26"/>
          <w:szCs w:val="26"/>
        </w:rPr>
        <w:t xml:space="preserve">Barry Allen, </w:t>
      </w:r>
      <w:r w:rsidRPr="00DD11CA">
        <w:rPr>
          <w:color w:val="000000" w:themeColor="text1"/>
          <w:sz w:val="26"/>
          <w:szCs w:val="26"/>
        </w:rPr>
        <w:t>UML Activity Diagram Tutorial</w:t>
      </w:r>
      <w:r>
        <w:rPr>
          <w:color w:val="000000" w:themeColor="text1"/>
          <w:sz w:val="26"/>
          <w:szCs w:val="26"/>
        </w:rPr>
        <w:t>, 2022.</w:t>
      </w:r>
    </w:p>
    <w:p w14:paraId="03EC6407" w14:textId="0951F06D" w:rsidR="00311C0B" w:rsidRDefault="00311C0B" w:rsidP="000C0374">
      <w:pPr>
        <w:spacing w:after="160" w:line="360" w:lineRule="auto"/>
        <w:jc w:val="both"/>
        <w:rPr>
          <w:color w:val="000000" w:themeColor="text1"/>
          <w:sz w:val="26"/>
          <w:szCs w:val="26"/>
        </w:rPr>
      </w:pPr>
      <w:r>
        <w:rPr>
          <w:color w:val="000000" w:themeColor="text1"/>
          <w:sz w:val="26"/>
          <w:szCs w:val="26"/>
        </w:rPr>
        <w:lastRenderedPageBreak/>
        <w:t xml:space="preserve">[11]. </w:t>
      </w:r>
      <w:hyperlink r:id="rId58" w:history="1">
        <w:r w:rsidRPr="00AF7599">
          <w:rPr>
            <w:rStyle w:val="Siuktni"/>
            <w:sz w:val="26"/>
            <w:szCs w:val="26"/>
          </w:rPr>
          <w:t>https://www.visual-paradigm.com/guide/uml-unified-modeling-language/what-is-sequence-diagram/</w:t>
        </w:r>
      </w:hyperlink>
      <w:r>
        <w:rPr>
          <w:color w:val="000000" w:themeColor="text1"/>
          <w:sz w:val="26"/>
          <w:szCs w:val="26"/>
        </w:rPr>
        <w:t xml:space="preserve"> </w:t>
      </w:r>
    </w:p>
    <w:p w14:paraId="6A8884D5" w14:textId="0C242EB1" w:rsidR="00311C0B" w:rsidRPr="005D1006" w:rsidRDefault="00311C0B" w:rsidP="000C0374">
      <w:pPr>
        <w:spacing w:after="160" w:line="360" w:lineRule="auto"/>
        <w:jc w:val="both"/>
        <w:rPr>
          <w:b/>
          <w:bCs/>
          <w:color w:val="0563C1" w:themeColor="hyperlink"/>
          <w:sz w:val="26"/>
          <w:szCs w:val="26"/>
          <w:u w:val="single"/>
        </w:rPr>
      </w:pPr>
      <w:r>
        <w:rPr>
          <w:color w:val="000000" w:themeColor="text1"/>
          <w:sz w:val="26"/>
          <w:szCs w:val="26"/>
        </w:rPr>
        <w:t xml:space="preserve">Arthur </w:t>
      </w:r>
      <w:proofErr w:type="spellStart"/>
      <w:r>
        <w:rPr>
          <w:color w:val="000000" w:themeColor="text1"/>
          <w:sz w:val="26"/>
          <w:szCs w:val="26"/>
        </w:rPr>
        <w:t>Morgran</w:t>
      </w:r>
      <w:proofErr w:type="spellEnd"/>
      <w:r>
        <w:rPr>
          <w:color w:val="000000" w:themeColor="text1"/>
          <w:sz w:val="26"/>
          <w:szCs w:val="26"/>
        </w:rPr>
        <w:t xml:space="preserve">, </w:t>
      </w:r>
      <w:r w:rsidRPr="00311C0B">
        <w:rPr>
          <w:color w:val="000000" w:themeColor="text1"/>
          <w:sz w:val="26"/>
          <w:szCs w:val="26"/>
        </w:rPr>
        <w:t>What is Sequence Diagram?</w:t>
      </w:r>
      <w:r>
        <w:rPr>
          <w:color w:val="000000" w:themeColor="text1"/>
          <w:sz w:val="26"/>
          <w:szCs w:val="26"/>
        </w:rPr>
        <w:t>, July 5 2021.</w:t>
      </w:r>
    </w:p>
    <w:p w14:paraId="1CDFF133" w14:textId="2EF9E54F" w:rsidR="00324393" w:rsidRPr="005D1006" w:rsidRDefault="00324393" w:rsidP="005D1006">
      <w:pPr>
        <w:spacing w:after="160" w:line="360" w:lineRule="auto"/>
        <w:rPr>
          <w:sz w:val="26"/>
          <w:szCs w:val="26"/>
        </w:rPr>
      </w:pPr>
      <w:r w:rsidRPr="005D1006">
        <w:rPr>
          <w:sz w:val="26"/>
          <w:szCs w:val="26"/>
        </w:rPr>
        <w:t>[</w:t>
      </w:r>
      <w:r w:rsidR="00122332">
        <w:rPr>
          <w:sz w:val="26"/>
          <w:szCs w:val="26"/>
        </w:rPr>
        <w:t>12</w:t>
      </w:r>
      <w:r w:rsidRPr="005D1006">
        <w:rPr>
          <w:sz w:val="26"/>
          <w:szCs w:val="26"/>
        </w:rPr>
        <w:t>].</w:t>
      </w:r>
      <w:r w:rsidR="005D1006">
        <w:rPr>
          <w:sz w:val="26"/>
          <w:szCs w:val="26"/>
        </w:rPr>
        <w:t xml:space="preserve"> </w:t>
      </w:r>
      <w:hyperlink r:id="rId59" w:history="1">
        <w:r w:rsidR="005D1006" w:rsidRPr="00BF4D92">
          <w:rPr>
            <w:rStyle w:val="Siuktni"/>
            <w:sz w:val="26"/>
            <w:szCs w:val="26"/>
          </w:rPr>
          <w:t>https://www.freecodecamp.org/news/frontend-vs-backend-whats-the-difference/</w:t>
        </w:r>
      </w:hyperlink>
      <w:r w:rsidR="004C32AC" w:rsidRPr="005D1006">
        <w:rPr>
          <w:sz w:val="26"/>
          <w:szCs w:val="26"/>
        </w:rPr>
        <w:t xml:space="preserve"> </w:t>
      </w:r>
      <w:hyperlink r:id="rId60" w:history="1">
        <w:r w:rsidR="000E378B" w:rsidRPr="005D1006">
          <w:rPr>
            <w:rStyle w:val="Siuktni"/>
            <w:color w:val="000000" w:themeColor="text1"/>
            <w:sz w:val="26"/>
            <w:szCs w:val="26"/>
            <w:u w:val="none"/>
          </w:rPr>
          <w:t xml:space="preserve">Dionysia </w:t>
        </w:r>
        <w:proofErr w:type="spellStart"/>
        <w:r w:rsidR="000E378B" w:rsidRPr="005D1006">
          <w:rPr>
            <w:rStyle w:val="Siuktni"/>
            <w:color w:val="000000" w:themeColor="text1"/>
            <w:sz w:val="26"/>
            <w:szCs w:val="26"/>
            <w:u w:val="none"/>
          </w:rPr>
          <w:t>Lemonaki</w:t>
        </w:r>
        <w:proofErr w:type="spellEnd"/>
      </w:hyperlink>
      <w:r w:rsidR="000E378B" w:rsidRPr="005D1006">
        <w:rPr>
          <w:color w:val="000000" w:themeColor="text1"/>
          <w:sz w:val="26"/>
          <w:szCs w:val="26"/>
        </w:rPr>
        <w:t xml:space="preserve">, </w:t>
      </w:r>
      <w:r w:rsidR="004C32AC" w:rsidRPr="005D1006">
        <w:rPr>
          <w:sz w:val="26"/>
          <w:szCs w:val="26"/>
        </w:rPr>
        <w:t xml:space="preserve">Frontend VS Backend – What's the Difference, </w:t>
      </w:r>
      <w:r w:rsidR="004C32AC" w:rsidRPr="005D1006">
        <w:rPr>
          <w:color w:val="000000" w:themeColor="text1"/>
          <w:sz w:val="26"/>
          <w:szCs w:val="26"/>
        </w:rPr>
        <w:t>March 18 2022.</w:t>
      </w:r>
    </w:p>
    <w:p w14:paraId="16AD0CB9" w14:textId="57B0461D" w:rsidR="005D1006" w:rsidRDefault="00E246F1" w:rsidP="000C0374">
      <w:pPr>
        <w:spacing w:after="160" w:line="360" w:lineRule="auto"/>
        <w:jc w:val="both"/>
        <w:rPr>
          <w:sz w:val="26"/>
          <w:szCs w:val="26"/>
        </w:rPr>
      </w:pPr>
      <w:r w:rsidRPr="005D1006">
        <w:rPr>
          <w:sz w:val="26"/>
          <w:szCs w:val="26"/>
        </w:rPr>
        <w:t>[1</w:t>
      </w:r>
      <w:r w:rsidR="00122332">
        <w:rPr>
          <w:sz w:val="26"/>
          <w:szCs w:val="26"/>
        </w:rPr>
        <w:t>3</w:t>
      </w:r>
      <w:r w:rsidRPr="005D1006">
        <w:rPr>
          <w:sz w:val="26"/>
          <w:szCs w:val="26"/>
        </w:rPr>
        <w:t>].</w:t>
      </w:r>
      <w:r w:rsidR="00F141E6" w:rsidRPr="005D1006">
        <w:rPr>
          <w:sz w:val="26"/>
          <w:szCs w:val="26"/>
        </w:rPr>
        <w:t xml:space="preserve"> </w:t>
      </w:r>
      <w:hyperlink r:id="rId61" w:history="1">
        <w:r w:rsidR="004C32AC" w:rsidRPr="005D1006">
          <w:rPr>
            <w:rStyle w:val="Siuktni"/>
            <w:sz w:val="26"/>
            <w:szCs w:val="26"/>
          </w:rPr>
          <w:t>https://www.hostinger.com/tutorials/what-is-html</w:t>
        </w:r>
      </w:hyperlink>
      <w:r w:rsidR="00DA2FAB" w:rsidRPr="005D1006">
        <w:rPr>
          <w:sz w:val="26"/>
          <w:szCs w:val="26"/>
        </w:rPr>
        <w:t xml:space="preserve"> </w:t>
      </w:r>
    </w:p>
    <w:p w14:paraId="7A5F5516" w14:textId="61798D00" w:rsidR="00E246F1" w:rsidRPr="005D1006" w:rsidRDefault="0003167F" w:rsidP="000C0374">
      <w:pPr>
        <w:spacing w:after="160" w:line="360" w:lineRule="auto"/>
        <w:jc w:val="both"/>
        <w:rPr>
          <w:b/>
          <w:bCs/>
          <w:sz w:val="26"/>
          <w:szCs w:val="26"/>
        </w:rPr>
      </w:pPr>
      <w:proofErr w:type="spellStart"/>
      <w:r w:rsidRPr="005D1006">
        <w:rPr>
          <w:color w:val="000000" w:themeColor="text1"/>
          <w:sz w:val="26"/>
          <w:szCs w:val="26"/>
          <w:shd w:val="clear" w:color="auto" w:fill="FFFFFF"/>
        </w:rPr>
        <w:t>Astari</w:t>
      </w:r>
      <w:proofErr w:type="spellEnd"/>
      <w:r w:rsidRPr="005D1006">
        <w:rPr>
          <w:color w:val="000000" w:themeColor="text1"/>
          <w:sz w:val="26"/>
          <w:szCs w:val="26"/>
          <w:shd w:val="clear" w:color="auto" w:fill="FFFFFF"/>
        </w:rPr>
        <w:t xml:space="preserve"> S</w:t>
      </w:r>
      <w:r w:rsidRPr="005D1006">
        <w:rPr>
          <w:rFonts w:ascii="Arial" w:hAnsi="Arial" w:cs="Arial"/>
          <w:color w:val="2F1C6A"/>
          <w:sz w:val="26"/>
          <w:szCs w:val="26"/>
          <w:shd w:val="clear" w:color="auto" w:fill="FFFFFF"/>
        </w:rPr>
        <w:t xml:space="preserve">, </w:t>
      </w:r>
      <w:r w:rsidR="00DA2FAB" w:rsidRPr="005D1006">
        <w:rPr>
          <w:sz w:val="26"/>
          <w:szCs w:val="26"/>
        </w:rPr>
        <w:t>What Is HTML? Hypertext Markup Language Basics Explained,</w:t>
      </w:r>
      <w:r w:rsidR="00DA2FAB" w:rsidRPr="005D1006">
        <w:rPr>
          <w:rFonts w:ascii="Arial" w:hAnsi="Arial" w:cs="Arial"/>
          <w:color w:val="2F1C6A"/>
          <w:sz w:val="26"/>
          <w:szCs w:val="26"/>
          <w:shd w:val="clear" w:color="auto" w:fill="FFFFFF"/>
        </w:rPr>
        <w:t xml:space="preserve"> </w:t>
      </w:r>
      <w:r w:rsidR="00DA2FAB" w:rsidRPr="005D1006">
        <w:rPr>
          <w:sz w:val="26"/>
          <w:szCs w:val="26"/>
        </w:rPr>
        <w:t>May 02, 2023</w:t>
      </w:r>
    </w:p>
    <w:p w14:paraId="78E55F8A" w14:textId="3902E4B2" w:rsidR="005D1006" w:rsidRDefault="008732B5" w:rsidP="000C0374">
      <w:pPr>
        <w:spacing w:after="160" w:line="360" w:lineRule="auto"/>
        <w:jc w:val="both"/>
        <w:rPr>
          <w:sz w:val="26"/>
          <w:szCs w:val="26"/>
        </w:rPr>
      </w:pPr>
      <w:r w:rsidRPr="005D1006">
        <w:rPr>
          <w:sz w:val="26"/>
          <w:szCs w:val="26"/>
        </w:rPr>
        <w:t>[1</w:t>
      </w:r>
      <w:r w:rsidR="00122332">
        <w:rPr>
          <w:sz w:val="26"/>
          <w:szCs w:val="26"/>
        </w:rPr>
        <w:t>4</w:t>
      </w:r>
      <w:r w:rsidRPr="005D1006">
        <w:rPr>
          <w:sz w:val="26"/>
          <w:szCs w:val="26"/>
        </w:rPr>
        <w:t xml:space="preserve">]. </w:t>
      </w:r>
      <w:hyperlink r:id="rId62" w:history="1">
        <w:r w:rsidR="004C32AC" w:rsidRPr="005D1006">
          <w:rPr>
            <w:rStyle w:val="Siuktni"/>
            <w:sz w:val="26"/>
            <w:szCs w:val="26"/>
          </w:rPr>
          <w:t>https://www.hostinger.com/tutorials/what-is-css</w:t>
        </w:r>
      </w:hyperlink>
      <w:r w:rsidR="004C32AC" w:rsidRPr="005D1006">
        <w:rPr>
          <w:sz w:val="26"/>
          <w:szCs w:val="26"/>
        </w:rPr>
        <w:t xml:space="preserve"> </w:t>
      </w:r>
    </w:p>
    <w:p w14:paraId="4D37829E" w14:textId="30262144" w:rsidR="004C32AC" w:rsidRPr="005D1006" w:rsidRDefault="004C32AC" w:rsidP="000C0374">
      <w:pPr>
        <w:spacing w:after="160" w:line="360" w:lineRule="auto"/>
        <w:jc w:val="both"/>
        <w:rPr>
          <w:b/>
          <w:bCs/>
          <w:sz w:val="26"/>
          <w:szCs w:val="26"/>
        </w:rPr>
      </w:pPr>
      <w:r w:rsidRPr="005D1006">
        <w:rPr>
          <w:sz w:val="26"/>
          <w:szCs w:val="26"/>
        </w:rPr>
        <w:t xml:space="preserve"> </w:t>
      </w:r>
      <w:r w:rsidR="0003167F" w:rsidRPr="005D1006">
        <w:rPr>
          <w:color w:val="000000" w:themeColor="text1"/>
          <w:sz w:val="26"/>
          <w:szCs w:val="26"/>
        </w:rPr>
        <w:t xml:space="preserve">Domantas G, </w:t>
      </w:r>
      <w:r w:rsidRPr="005D1006">
        <w:rPr>
          <w:color w:val="000000" w:themeColor="text1"/>
          <w:sz w:val="26"/>
          <w:szCs w:val="26"/>
        </w:rPr>
        <w:t>What Is CSS and How Does It Work, May 15, 202</w:t>
      </w:r>
      <w:r w:rsidR="00DA056D">
        <w:rPr>
          <w:color w:val="000000" w:themeColor="text1"/>
          <w:sz w:val="26"/>
          <w:szCs w:val="26"/>
        </w:rPr>
        <w:t>3</w:t>
      </w:r>
      <w:r w:rsidRPr="005D1006">
        <w:rPr>
          <w:color w:val="000000" w:themeColor="text1"/>
          <w:sz w:val="26"/>
          <w:szCs w:val="26"/>
        </w:rPr>
        <w:t>.</w:t>
      </w:r>
    </w:p>
    <w:p w14:paraId="3C04DA16" w14:textId="595D487F" w:rsidR="004C32AC" w:rsidRDefault="004C424A" w:rsidP="005D1006">
      <w:pPr>
        <w:spacing w:after="160" w:line="360" w:lineRule="auto"/>
        <w:rPr>
          <w:color w:val="000000" w:themeColor="text1"/>
          <w:sz w:val="26"/>
          <w:szCs w:val="26"/>
        </w:rPr>
      </w:pPr>
      <w:r w:rsidRPr="005D1006">
        <w:rPr>
          <w:sz w:val="26"/>
          <w:szCs w:val="26"/>
        </w:rPr>
        <w:t>[1</w:t>
      </w:r>
      <w:r w:rsidR="00122332">
        <w:rPr>
          <w:sz w:val="26"/>
          <w:szCs w:val="26"/>
        </w:rPr>
        <w:t>5</w:t>
      </w:r>
      <w:r w:rsidRPr="005D1006">
        <w:rPr>
          <w:sz w:val="26"/>
          <w:szCs w:val="26"/>
        </w:rPr>
        <w:t>].</w:t>
      </w:r>
      <w:r w:rsidR="005D1006">
        <w:rPr>
          <w:sz w:val="26"/>
          <w:szCs w:val="26"/>
        </w:rPr>
        <w:t xml:space="preserve"> </w:t>
      </w:r>
      <w:hyperlink r:id="rId63" w:anchor="What_Is_JavaScript" w:history="1">
        <w:r w:rsidR="005D1006" w:rsidRPr="00BF4D92">
          <w:rPr>
            <w:rStyle w:val="Siuktni"/>
            <w:sz w:val="26"/>
            <w:szCs w:val="26"/>
          </w:rPr>
          <w:t>https://www.hostinger.com/tutorials/what-is-javascript#What_Is_JavaScript</w:t>
        </w:r>
      </w:hyperlink>
      <w:r w:rsidR="004C32AC" w:rsidRPr="005D1006">
        <w:rPr>
          <w:rStyle w:val="Siuktni"/>
          <w:sz w:val="26"/>
          <w:szCs w:val="26"/>
        </w:rPr>
        <w:t xml:space="preserve">  </w:t>
      </w:r>
      <w:r w:rsidR="00CF712D" w:rsidRPr="005D1006">
        <w:rPr>
          <w:color w:val="000000" w:themeColor="text1"/>
          <w:sz w:val="26"/>
          <w:szCs w:val="26"/>
        </w:rPr>
        <w:t xml:space="preserve">Jordana A, </w:t>
      </w:r>
      <w:r w:rsidR="004C32AC" w:rsidRPr="005D1006">
        <w:rPr>
          <w:color w:val="000000" w:themeColor="text1"/>
          <w:sz w:val="26"/>
          <w:szCs w:val="26"/>
        </w:rPr>
        <w:t>What Is JavaScript</w:t>
      </w:r>
      <w:r w:rsidR="00CF712D">
        <w:rPr>
          <w:color w:val="000000" w:themeColor="text1"/>
          <w:sz w:val="26"/>
          <w:szCs w:val="26"/>
        </w:rPr>
        <w:t>,</w:t>
      </w:r>
      <w:r w:rsidR="004C32AC" w:rsidRPr="005D1006">
        <w:rPr>
          <w:color w:val="000000" w:themeColor="text1"/>
          <w:sz w:val="26"/>
          <w:szCs w:val="26"/>
        </w:rPr>
        <w:t xml:space="preserve"> A Basic Introduction to JS for Beginners , Jan 31, 202</w:t>
      </w:r>
      <w:r w:rsidR="00422D39">
        <w:rPr>
          <w:color w:val="000000" w:themeColor="text1"/>
          <w:sz w:val="26"/>
          <w:szCs w:val="26"/>
        </w:rPr>
        <w:t>4</w:t>
      </w:r>
    </w:p>
    <w:p w14:paraId="45DA3114" w14:textId="4BF62575" w:rsidR="008C6551" w:rsidRPr="00502FB1" w:rsidRDefault="008C6551" w:rsidP="005D1006">
      <w:pPr>
        <w:spacing w:after="160" w:line="360" w:lineRule="auto"/>
        <w:rPr>
          <w:color w:val="000000" w:themeColor="text1"/>
          <w:sz w:val="26"/>
          <w:szCs w:val="26"/>
        </w:rPr>
      </w:pPr>
      <w:r>
        <w:rPr>
          <w:color w:val="000000" w:themeColor="text1"/>
          <w:sz w:val="26"/>
          <w:szCs w:val="26"/>
        </w:rPr>
        <w:t xml:space="preserve">[16]. </w:t>
      </w:r>
      <w:hyperlink r:id="rId64" w:history="1">
        <w:r w:rsidRPr="00502FB1">
          <w:rPr>
            <w:rStyle w:val="Siuktni"/>
            <w:sz w:val="26"/>
            <w:szCs w:val="26"/>
          </w:rPr>
          <w:t>https://www.techtarget.com/whatis/definition/bootstrap</w:t>
        </w:r>
      </w:hyperlink>
    </w:p>
    <w:p w14:paraId="4B0E370E" w14:textId="57358F78" w:rsidR="008C6551" w:rsidRPr="008C6551" w:rsidRDefault="008C6551" w:rsidP="005D1006">
      <w:pPr>
        <w:spacing w:after="160" w:line="360" w:lineRule="auto"/>
        <w:rPr>
          <w:b/>
          <w:bCs/>
          <w:color w:val="0563C1" w:themeColor="hyperlink"/>
          <w:sz w:val="26"/>
          <w:szCs w:val="26"/>
          <w:u w:val="single"/>
        </w:rPr>
      </w:pPr>
      <w:r w:rsidRPr="008C6551">
        <w:rPr>
          <w:color w:val="000000" w:themeColor="text1"/>
          <w:sz w:val="26"/>
          <w:szCs w:val="26"/>
        </w:rPr>
        <w:t>Andrew Zola, Definition of B</w:t>
      </w:r>
      <w:r>
        <w:rPr>
          <w:color w:val="000000" w:themeColor="text1"/>
          <w:sz w:val="26"/>
          <w:szCs w:val="26"/>
        </w:rPr>
        <w:t xml:space="preserve">ootstrap, </w:t>
      </w:r>
      <w:r w:rsidRPr="008C6551">
        <w:rPr>
          <w:color w:val="000000" w:themeColor="text1"/>
          <w:sz w:val="26"/>
          <w:szCs w:val="26"/>
        </w:rPr>
        <w:t>August 2022</w:t>
      </w:r>
      <w:r>
        <w:rPr>
          <w:color w:val="000000" w:themeColor="text1"/>
          <w:sz w:val="26"/>
          <w:szCs w:val="26"/>
        </w:rPr>
        <w:t>.</w:t>
      </w:r>
    </w:p>
    <w:p w14:paraId="6019C17F" w14:textId="1C54897B" w:rsidR="005D1006" w:rsidRDefault="00C40BA5" w:rsidP="000C0374">
      <w:pPr>
        <w:spacing w:after="160" w:line="360" w:lineRule="auto"/>
        <w:jc w:val="both"/>
        <w:rPr>
          <w:rStyle w:val="Siuktni"/>
          <w:sz w:val="26"/>
          <w:szCs w:val="26"/>
        </w:rPr>
      </w:pPr>
      <w:r w:rsidRPr="005D1006">
        <w:rPr>
          <w:sz w:val="26"/>
          <w:szCs w:val="26"/>
        </w:rPr>
        <w:t>[1</w:t>
      </w:r>
      <w:r w:rsidR="00830AD4">
        <w:rPr>
          <w:sz w:val="26"/>
          <w:szCs w:val="26"/>
        </w:rPr>
        <w:t>7</w:t>
      </w:r>
      <w:r w:rsidRPr="005D1006">
        <w:rPr>
          <w:sz w:val="26"/>
          <w:szCs w:val="26"/>
        </w:rPr>
        <w:t xml:space="preserve">]. </w:t>
      </w:r>
      <w:hyperlink r:id="rId65" w:history="1">
        <w:r w:rsidRPr="005D1006">
          <w:rPr>
            <w:rStyle w:val="Siuktni"/>
            <w:sz w:val="26"/>
            <w:szCs w:val="26"/>
          </w:rPr>
          <w:t>https://www.php.net/manual/en/intro-whatis.php</w:t>
        </w:r>
      </w:hyperlink>
      <w:r w:rsidR="007F6C0C" w:rsidRPr="005D1006">
        <w:rPr>
          <w:rStyle w:val="Siuktni"/>
          <w:sz w:val="26"/>
          <w:szCs w:val="26"/>
        </w:rPr>
        <w:t xml:space="preserve"> </w:t>
      </w:r>
    </w:p>
    <w:p w14:paraId="46FA3BDE" w14:textId="7F848AC9" w:rsidR="00C40BA5" w:rsidRPr="005D1006" w:rsidRDefault="007F6C0C" w:rsidP="000C0374">
      <w:pPr>
        <w:spacing w:after="160" w:line="360" w:lineRule="auto"/>
        <w:jc w:val="both"/>
        <w:rPr>
          <w:color w:val="000000" w:themeColor="text1"/>
          <w:sz w:val="26"/>
          <w:szCs w:val="26"/>
        </w:rPr>
      </w:pPr>
      <w:r w:rsidRPr="005D1006">
        <w:rPr>
          <w:color w:val="000000" w:themeColor="text1"/>
          <w:sz w:val="26"/>
          <w:szCs w:val="26"/>
        </w:rPr>
        <w:t xml:space="preserve">What is </w:t>
      </w:r>
      <w:proofErr w:type="spellStart"/>
      <w:r w:rsidRPr="005D1006">
        <w:rPr>
          <w:color w:val="000000" w:themeColor="text1"/>
          <w:sz w:val="26"/>
          <w:szCs w:val="26"/>
        </w:rPr>
        <w:t>PHP,</w:t>
      </w:r>
      <w:hyperlink r:id="rId66" w:history="1">
        <w:r w:rsidRPr="005D1006">
          <w:rPr>
            <w:rStyle w:val="Siuktni"/>
            <w:color w:val="000000" w:themeColor="text1"/>
            <w:sz w:val="26"/>
            <w:szCs w:val="26"/>
            <w:u w:val="none"/>
          </w:rPr>
          <w:t>Copyright</w:t>
        </w:r>
        <w:proofErr w:type="spellEnd"/>
        <w:r w:rsidRPr="005D1006">
          <w:rPr>
            <w:rStyle w:val="Siuktni"/>
            <w:color w:val="000000" w:themeColor="text1"/>
            <w:sz w:val="26"/>
            <w:szCs w:val="26"/>
            <w:u w:val="none"/>
          </w:rPr>
          <w:t xml:space="preserve"> © 2001-202</w:t>
        </w:r>
        <w:r w:rsidR="00C32796">
          <w:rPr>
            <w:rStyle w:val="Siuktni"/>
            <w:color w:val="000000" w:themeColor="text1"/>
            <w:sz w:val="26"/>
            <w:szCs w:val="26"/>
            <w:u w:val="none"/>
          </w:rPr>
          <w:t>4</w:t>
        </w:r>
        <w:r w:rsidRPr="005D1006">
          <w:rPr>
            <w:rStyle w:val="Siuktni"/>
            <w:color w:val="000000" w:themeColor="text1"/>
            <w:sz w:val="26"/>
            <w:szCs w:val="26"/>
            <w:u w:val="none"/>
          </w:rPr>
          <w:t xml:space="preserve"> The PHP Group</w:t>
        </w:r>
      </w:hyperlink>
      <w:r w:rsidRPr="005D1006">
        <w:rPr>
          <w:color w:val="000000" w:themeColor="text1"/>
          <w:sz w:val="26"/>
          <w:szCs w:val="26"/>
        </w:rPr>
        <w:t>.</w:t>
      </w:r>
    </w:p>
    <w:p w14:paraId="2E8B870D" w14:textId="749C4E6C" w:rsidR="005D1006" w:rsidRDefault="005C7F36" w:rsidP="000C0374">
      <w:pPr>
        <w:spacing w:after="160" w:line="360" w:lineRule="auto"/>
        <w:jc w:val="both"/>
        <w:rPr>
          <w:rStyle w:val="Siuktni"/>
          <w:color w:val="000000" w:themeColor="text1"/>
          <w:sz w:val="26"/>
          <w:szCs w:val="26"/>
          <w:u w:val="none"/>
        </w:rPr>
      </w:pPr>
      <w:r w:rsidRPr="005D1006">
        <w:rPr>
          <w:sz w:val="26"/>
          <w:szCs w:val="26"/>
        </w:rPr>
        <w:t>[1</w:t>
      </w:r>
      <w:r w:rsidR="00830AD4">
        <w:rPr>
          <w:sz w:val="26"/>
          <w:szCs w:val="26"/>
        </w:rPr>
        <w:t>8</w:t>
      </w:r>
      <w:r w:rsidRPr="005D1006">
        <w:rPr>
          <w:sz w:val="26"/>
          <w:szCs w:val="26"/>
        </w:rPr>
        <w:t xml:space="preserve">]. </w:t>
      </w:r>
      <w:hyperlink r:id="rId67" w:history="1">
        <w:r w:rsidRPr="005D1006">
          <w:rPr>
            <w:rStyle w:val="Siuktni"/>
            <w:sz w:val="26"/>
            <w:szCs w:val="26"/>
          </w:rPr>
          <w:t>https://www.php.net/manual/en/intro-whatcando.php</w:t>
        </w:r>
      </w:hyperlink>
      <w:r w:rsidR="007F6C0C" w:rsidRPr="005D1006">
        <w:rPr>
          <w:rStyle w:val="Siuktni"/>
          <w:sz w:val="26"/>
          <w:szCs w:val="26"/>
        </w:rPr>
        <w:t xml:space="preserve"> </w:t>
      </w:r>
    </w:p>
    <w:p w14:paraId="15136C2F" w14:textId="11BF1476" w:rsidR="005C7F36" w:rsidRPr="005D1006" w:rsidRDefault="007F6C0C" w:rsidP="000C0374">
      <w:pPr>
        <w:spacing w:after="160" w:line="360" w:lineRule="auto"/>
        <w:jc w:val="both"/>
        <w:rPr>
          <w:color w:val="000000" w:themeColor="text1"/>
          <w:sz w:val="26"/>
          <w:szCs w:val="26"/>
        </w:rPr>
      </w:pPr>
      <w:r w:rsidRPr="005D1006">
        <w:rPr>
          <w:rStyle w:val="Siuktni"/>
          <w:color w:val="000000" w:themeColor="text1"/>
          <w:sz w:val="26"/>
          <w:szCs w:val="26"/>
          <w:u w:val="none"/>
        </w:rPr>
        <w:t xml:space="preserve"> </w:t>
      </w:r>
      <w:r w:rsidRPr="005D1006">
        <w:rPr>
          <w:color w:val="000000" w:themeColor="text1"/>
          <w:sz w:val="26"/>
          <w:szCs w:val="26"/>
        </w:rPr>
        <w:t xml:space="preserve">What can PHP do, </w:t>
      </w:r>
      <w:hyperlink r:id="rId68" w:history="1">
        <w:r w:rsidRPr="005D1006">
          <w:rPr>
            <w:rStyle w:val="Siuktni"/>
            <w:color w:val="000000" w:themeColor="text1"/>
            <w:sz w:val="26"/>
            <w:szCs w:val="26"/>
            <w:u w:val="none"/>
          </w:rPr>
          <w:t>Copyright © 2001-202</w:t>
        </w:r>
        <w:r w:rsidR="00422D39">
          <w:rPr>
            <w:rStyle w:val="Siuktni"/>
            <w:color w:val="000000" w:themeColor="text1"/>
            <w:sz w:val="26"/>
            <w:szCs w:val="26"/>
            <w:u w:val="none"/>
          </w:rPr>
          <w:t>4</w:t>
        </w:r>
        <w:r w:rsidRPr="005D1006">
          <w:rPr>
            <w:rStyle w:val="Siuktni"/>
            <w:color w:val="000000" w:themeColor="text1"/>
            <w:sz w:val="26"/>
            <w:szCs w:val="26"/>
            <w:u w:val="none"/>
          </w:rPr>
          <w:t xml:space="preserve"> The PHP Group</w:t>
        </w:r>
      </w:hyperlink>
      <w:r w:rsidRPr="005D1006">
        <w:rPr>
          <w:color w:val="000000" w:themeColor="text1"/>
          <w:sz w:val="26"/>
          <w:szCs w:val="26"/>
        </w:rPr>
        <w:t>.</w:t>
      </w:r>
    </w:p>
    <w:bookmarkEnd w:id="1"/>
    <w:p w14:paraId="029DBC67" w14:textId="706964A7" w:rsidR="00E63020" w:rsidRPr="005D1006" w:rsidRDefault="00E63020" w:rsidP="000C0374">
      <w:pPr>
        <w:spacing w:after="160" w:line="360" w:lineRule="auto"/>
        <w:jc w:val="both"/>
        <w:rPr>
          <w:sz w:val="26"/>
          <w:szCs w:val="26"/>
        </w:rPr>
      </w:pPr>
    </w:p>
    <w:sectPr w:rsidR="00E63020" w:rsidRPr="005D1006" w:rsidSect="00A54E02">
      <w:footerReference w:type="default" r:id="rId69"/>
      <w:headerReference w:type="first" r:id="rId70"/>
      <w:footerReference w:type="first" r:id="rId71"/>
      <w:pgSz w:w="11907" w:h="16840" w:code="9"/>
      <w:pgMar w:top="1134" w:right="1134" w:bottom="1418" w:left="1701" w:header="709" w:footer="709"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D2E1ED" w14:textId="77777777" w:rsidR="00F12F72" w:rsidRDefault="00F12F72" w:rsidP="00A12ADF">
      <w:r>
        <w:separator/>
      </w:r>
    </w:p>
  </w:endnote>
  <w:endnote w:type="continuationSeparator" w:id="0">
    <w:p w14:paraId="7DDF01C8" w14:textId="77777777" w:rsidR="00F12F72" w:rsidRDefault="00F12F72" w:rsidP="00A12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Nunito Sans">
    <w:altName w:val="Nunito Sans"/>
    <w:charset w:val="A3"/>
    <w:family w:val="auto"/>
    <w:pitch w:val="variable"/>
    <w:sig w:usb0="A00002FF" w:usb1="5000204B" w:usb2="00000000" w:usb3="00000000" w:csb0="00000197"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1535937"/>
      <w:docPartObj>
        <w:docPartGallery w:val="Page Numbers (Bottom of Page)"/>
        <w:docPartUnique/>
      </w:docPartObj>
    </w:sdtPr>
    <w:sdtEndPr>
      <w:rPr>
        <w:noProof/>
      </w:rPr>
    </w:sdtEndPr>
    <w:sdtContent>
      <w:p w14:paraId="452F3A59" w14:textId="0245C8B7" w:rsidR="004B3F5B" w:rsidRDefault="004B3F5B" w:rsidP="00734DF5">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0EC9469E" w14:textId="2839C14F" w:rsidR="00B30330" w:rsidRPr="00734DF5" w:rsidRDefault="00B30330" w:rsidP="00734DF5">
    <w:pPr>
      <w:tabs>
        <w:tab w:val="center" w:pos="4550"/>
        <w:tab w:val="left" w:pos="5818"/>
      </w:tabs>
      <w:ind w:right="260"/>
      <w:rPr>
        <w:color w:val="222A35" w:themeColor="text2" w:themeShade="8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DC0E2" w14:textId="46634AF2" w:rsidR="00802519" w:rsidRDefault="00802519" w:rsidP="00734DF5">
    <w:pPr>
      <w:pStyle w:val="Chntrang"/>
      <w:jc w:val="center"/>
    </w:pPr>
    <w:r w:rsidRPr="001A605C">
      <w:rPr>
        <w:sz w:val="26"/>
        <w:szCs w:val="26"/>
      </w:rPr>
      <w:t>Ho Chi Minh City</w:t>
    </w:r>
    <w:r w:rsidRPr="001A605C">
      <w:rPr>
        <w:sz w:val="26"/>
        <w:szCs w:val="26"/>
        <w:lang w:val="vi-VN"/>
      </w:rPr>
      <w:t xml:space="preserve">, </w:t>
    </w:r>
    <w:r w:rsidRPr="001A605C">
      <w:rPr>
        <w:sz w:val="26"/>
        <w:szCs w:val="26"/>
      </w:rPr>
      <w:t>202</w:t>
    </w:r>
    <w:r w:rsidR="009E4329">
      <w:rPr>
        <w:sz w:val="26"/>
        <w:szCs w:val="26"/>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5881947"/>
      <w:docPartObj>
        <w:docPartGallery w:val="Page Numbers (Bottom of Page)"/>
        <w:docPartUnique/>
      </w:docPartObj>
    </w:sdtPr>
    <w:sdtEndPr>
      <w:rPr>
        <w:noProof/>
      </w:rPr>
    </w:sdtEndPr>
    <w:sdtContent>
      <w:p w14:paraId="0965D3DA" w14:textId="77777777" w:rsidR="009077EE" w:rsidRDefault="009077EE" w:rsidP="00665BA5">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227D0141" w14:textId="77777777" w:rsidR="009077EE" w:rsidRPr="00665BA5" w:rsidRDefault="009077EE" w:rsidP="00665BA5">
    <w:pPr>
      <w:tabs>
        <w:tab w:val="center" w:pos="4550"/>
        <w:tab w:val="left" w:pos="5818"/>
      </w:tabs>
      <w:ind w:right="260"/>
      <w:rPr>
        <w:color w:val="222A35" w:themeColor="text2" w:themeShade="8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459781"/>
      <w:docPartObj>
        <w:docPartGallery w:val="Page Numbers (Bottom of Page)"/>
        <w:docPartUnique/>
      </w:docPartObj>
    </w:sdtPr>
    <w:sdtEndPr>
      <w:rPr>
        <w:noProof/>
      </w:rPr>
    </w:sdtEndPr>
    <w:sdtContent>
      <w:p w14:paraId="7588FC46" w14:textId="66F8FD86" w:rsidR="009077EE" w:rsidRDefault="009077EE" w:rsidP="00D5081E">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18DEBD79" w14:textId="77777777" w:rsidR="009077EE" w:rsidRDefault="009077E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B15833" w14:textId="77777777" w:rsidR="00F12F72" w:rsidRDefault="00F12F72" w:rsidP="00A12ADF">
      <w:r>
        <w:separator/>
      </w:r>
    </w:p>
  </w:footnote>
  <w:footnote w:type="continuationSeparator" w:id="0">
    <w:p w14:paraId="25DD9320" w14:textId="77777777" w:rsidR="00F12F72" w:rsidRDefault="00F12F72" w:rsidP="00A12A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D8E16" w14:textId="0952973E" w:rsidR="00802519" w:rsidRDefault="00802519" w:rsidP="00734DF5">
    <w:pPr>
      <w:spacing w:line="360" w:lineRule="auto"/>
      <w:ind w:left="2880" w:firstLine="720"/>
    </w:pPr>
    <w:r>
      <w:rPr>
        <w:noProof/>
      </w:rPr>
      <w:drawing>
        <wp:anchor distT="0" distB="0" distL="114300" distR="114300" simplePos="0" relativeHeight="251666944" behindDoc="1" locked="0" layoutInCell="1" allowOverlap="1" wp14:anchorId="7C2C691C" wp14:editId="3745A585">
          <wp:simplePos x="0" y="0"/>
          <wp:positionH relativeFrom="column">
            <wp:posOffset>-4977</wp:posOffset>
          </wp:positionH>
          <wp:positionV relativeFrom="paragraph">
            <wp:posOffset>-1743</wp:posOffset>
          </wp:positionV>
          <wp:extent cx="1647825" cy="533400"/>
          <wp:effectExtent l="0" t="0" r="9525" b="0"/>
          <wp:wrapTight wrapText="bothSides">
            <wp:wrapPolygon edited="0">
              <wp:start x="0" y="0"/>
              <wp:lineTo x="0" y="20829"/>
              <wp:lineTo x="21475" y="20829"/>
              <wp:lineTo x="21475" y="0"/>
              <wp:lineTo x="0" y="0"/>
            </wp:wrapPolygon>
          </wp:wrapTight>
          <wp:docPr id="392624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47825" cy="533400"/>
                  </a:xfrm>
                  <a:prstGeom prst="rect">
                    <a:avLst/>
                  </a:prstGeom>
                  <a:noFill/>
                  <a:ln>
                    <a:noFill/>
                  </a:ln>
                </pic:spPr>
              </pic:pic>
            </a:graphicData>
          </a:graphic>
        </wp:anchor>
      </w:drawing>
    </w:r>
    <w:r w:rsidRPr="001A3797">
      <w:t>MINISTRY OF EDUCATION &amp; TRAINING</w:t>
    </w:r>
  </w:p>
  <w:p w14:paraId="06331EFD" w14:textId="6E4E412B" w:rsidR="00802519" w:rsidRDefault="00802519" w:rsidP="00734DF5">
    <w:pPr>
      <w:pStyle w:val="utrang"/>
    </w:pPr>
    <w:r>
      <w:rPr>
        <w:b/>
      </w:rPr>
      <w:tab/>
      <w:t xml:space="preserve">     </w:t>
    </w:r>
    <w:r w:rsidRPr="001A3797">
      <w:rPr>
        <w:b/>
      </w:rPr>
      <w:t>HOCHIMINH CITY UNIVERSITY OF</w:t>
    </w:r>
    <w:r w:rsidR="00734DF5">
      <w:rPr>
        <w:b/>
      </w:rPr>
      <w:t xml:space="preserve"> </w:t>
    </w:r>
    <w:r w:rsidRPr="001A3797">
      <w:rPr>
        <w:b/>
      </w:rPr>
      <w:t>TECHNOLOGY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EC7FE" w14:textId="778680E9" w:rsidR="00802519" w:rsidRPr="00802519" w:rsidRDefault="00802519" w:rsidP="00802519">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7A2B"/>
    <w:multiLevelType w:val="hybridMultilevel"/>
    <w:tmpl w:val="721C021E"/>
    <w:lvl w:ilvl="0" w:tplc="73CE0304">
      <w:start w:val="1"/>
      <w:numFmt w:val="decimal"/>
      <w:lvlText w:val="(%1)"/>
      <w:lvlJc w:val="left"/>
      <w:pPr>
        <w:tabs>
          <w:tab w:val="num" w:pos="720"/>
        </w:tabs>
        <w:ind w:left="720" w:hanging="360"/>
      </w:pPr>
      <w:rPr>
        <w:rFonts w:ascii="Times New Roman" w:eastAsia="Times New Roman" w:hAnsi="Times New Roman" w:cs="Times New Roman"/>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6915"/>
        </w:tabs>
        <w:ind w:left="6915" w:hanging="3675"/>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C053DB"/>
    <w:multiLevelType w:val="hybridMultilevel"/>
    <w:tmpl w:val="62E4432C"/>
    <w:lvl w:ilvl="0" w:tplc="092C29C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2652C"/>
    <w:multiLevelType w:val="hybridMultilevel"/>
    <w:tmpl w:val="9B9AEFE4"/>
    <w:lvl w:ilvl="0" w:tplc="8E68A7F6">
      <w:start w:val="1"/>
      <w:numFmt w:val="decimal"/>
      <w:lvlText w:val="3.2.%1."/>
      <w:lvlJc w:val="left"/>
      <w:pPr>
        <w:ind w:left="207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76E7C"/>
    <w:multiLevelType w:val="hybridMultilevel"/>
    <w:tmpl w:val="B81CA4FC"/>
    <w:lvl w:ilvl="0" w:tplc="092C29C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E45002"/>
    <w:multiLevelType w:val="multilevel"/>
    <w:tmpl w:val="6830840C"/>
    <w:lvl w:ilvl="0">
      <w:start w:val="1"/>
      <w:numFmt w:val="decimal"/>
      <w:lvlText w:val="%1."/>
      <w:lvlJc w:val="left"/>
      <w:pPr>
        <w:ind w:left="720" w:hanging="360"/>
      </w:pPr>
      <w:rPr>
        <w:rFonts w:ascii="Times New Roman" w:eastAsia="Times New Roman" w:hAnsi="Times New Roman" w:cs="Times New Roman"/>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59970C8"/>
    <w:multiLevelType w:val="hybridMultilevel"/>
    <w:tmpl w:val="168073B4"/>
    <w:lvl w:ilvl="0" w:tplc="12BC125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60100AB"/>
    <w:multiLevelType w:val="hybridMultilevel"/>
    <w:tmpl w:val="B2D42426"/>
    <w:lvl w:ilvl="0" w:tplc="9B2EC4C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AD3F56"/>
    <w:multiLevelType w:val="hybridMultilevel"/>
    <w:tmpl w:val="343E74F0"/>
    <w:lvl w:ilvl="0" w:tplc="F87A0A9A">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6F2DA7"/>
    <w:multiLevelType w:val="hybridMultilevel"/>
    <w:tmpl w:val="5C521544"/>
    <w:lvl w:ilvl="0" w:tplc="A756262E">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32819AC"/>
    <w:multiLevelType w:val="hybridMultilevel"/>
    <w:tmpl w:val="051C5FF2"/>
    <w:lvl w:ilvl="0" w:tplc="092C29CE">
      <w:start w:val="1"/>
      <w:numFmt w:val="decimal"/>
      <w:lvlText w:val="1.%1."/>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0" w15:restartNumberingAfterBreak="0">
    <w:nsid w:val="14096305"/>
    <w:multiLevelType w:val="hybridMultilevel"/>
    <w:tmpl w:val="E6F83A92"/>
    <w:lvl w:ilvl="0" w:tplc="9572DFF6">
      <w:start w:val="1"/>
      <w:numFmt w:val="decimal"/>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2D26A0"/>
    <w:multiLevelType w:val="hybridMultilevel"/>
    <w:tmpl w:val="0798ABBA"/>
    <w:lvl w:ilvl="0" w:tplc="59C2F062">
      <w:start w:val="1"/>
      <w:numFmt w:val="decimal"/>
      <w:lvlText w:val="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F0762E"/>
    <w:multiLevelType w:val="hybridMultilevel"/>
    <w:tmpl w:val="7FB26DC6"/>
    <w:lvl w:ilvl="0" w:tplc="88967252">
      <w:start w:val="1"/>
      <w:numFmt w:val="decimal"/>
      <w:lvlText w:val="3.1.%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B07D8F"/>
    <w:multiLevelType w:val="multilevel"/>
    <w:tmpl w:val="5A4C8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B136A40"/>
    <w:multiLevelType w:val="hybridMultilevel"/>
    <w:tmpl w:val="E968E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242F3D"/>
    <w:multiLevelType w:val="hybridMultilevel"/>
    <w:tmpl w:val="CDEEA5CC"/>
    <w:lvl w:ilvl="0" w:tplc="092C29C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7F0A7C"/>
    <w:multiLevelType w:val="multilevel"/>
    <w:tmpl w:val="D3B8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113BD7"/>
    <w:multiLevelType w:val="hybridMultilevel"/>
    <w:tmpl w:val="C724572A"/>
    <w:lvl w:ilvl="0" w:tplc="3C4CB3B4">
      <w:start w:val="1"/>
      <w:numFmt w:val="decimal"/>
      <w:lvlText w:val="2.2.%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AA1243"/>
    <w:multiLevelType w:val="hybridMultilevel"/>
    <w:tmpl w:val="B512FCF6"/>
    <w:lvl w:ilvl="0" w:tplc="A756262E">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7F20676"/>
    <w:multiLevelType w:val="hybridMultilevel"/>
    <w:tmpl w:val="0FBA8F06"/>
    <w:lvl w:ilvl="0" w:tplc="80E8E31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A3643B"/>
    <w:multiLevelType w:val="hybridMultilevel"/>
    <w:tmpl w:val="BC045ADC"/>
    <w:lvl w:ilvl="0" w:tplc="37E6B9C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FD613C"/>
    <w:multiLevelType w:val="hybridMultilevel"/>
    <w:tmpl w:val="E12C0C64"/>
    <w:lvl w:ilvl="0" w:tplc="A8E60E64">
      <w:start w:val="1"/>
      <w:numFmt w:val="decimal"/>
      <w:lvlText w:val="3.%1."/>
      <w:lvlJc w:val="left"/>
      <w:pPr>
        <w:ind w:left="2790" w:hanging="360"/>
      </w:pPr>
      <w:rPr>
        <w:rFonts w:hint="default"/>
        <w:sz w:val="28"/>
        <w:szCs w:val="28"/>
      </w:rPr>
    </w:lvl>
    <w:lvl w:ilvl="1" w:tplc="B9407B42">
      <w:start w:val="1"/>
      <w:numFmt w:val="decimal"/>
      <w:lvlText w:val="3.%2."/>
      <w:lvlJc w:val="left"/>
      <w:pPr>
        <w:ind w:left="2070" w:hanging="360"/>
      </w:pPr>
      <w:rPr>
        <w:rFonts w:hint="default"/>
        <w:b/>
        <w:bCs/>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15:restartNumberingAfterBreak="0">
    <w:nsid w:val="3C205781"/>
    <w:multiLevelType w:val="hybridMultilevel"/>
    <w:tmpl w:val="CBCA83A4"/>
    <w:lvl w:ilvl="0" w:tplc="75AA6D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0878FB"/>
    <w:multiLevelType w:val="hybridMultilevel"/>
    <w:tmpl w:val="A22ACB8C"/>
    <w:lvl w:ilvl="0" w:tplc="DBFAA3E2">
      <w:start w:val="4"/>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506934"/>
    <w:multiLevelType w:val="hybridMultilevel"/>
    <w:tmpl w:val="7718458A"/>
    <w:lvl w:ilvl="0" w:tplc="A756262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BC0BBE"/>
    <w:multiLevelType w:val="hybridMultilevel"/>
    <w:tmpl w:val="3800BAF8"/>
    <w:lvl w:ilvl="0" w:tplc="1092092C">
      <w:start w:val="1"/>
      <w:numFmt w:val="decimal"/>
      <w:lvlText w:val="2.3.%1."/>
      <w:lvlJc w:val="left"/>
      <w:pPr>
        <w:ind w:left="720" w:hanging="360"/>
      </w:pPr>
      <w:rPr>
        <w:rFonts w:ascii="Times New Roman" w:hAnsi="Times New Roman" w:cs="Times New Roman" w:hint="default"/>
        <w:b/>
        <w:bCs/>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336A72"/>
    <w:multiLevelType w:val="hybridMultilevel"/>
    <w:tmpl w:val="A7968FAE"/>
    <w:lvl w:ilvl="0" w:tplc="01546B7A">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AF0065"/>
    <w:multiLevelType w:val="hybridMultilevel"/>
    <w:tmpl w:val="BF4EB054"/>
    <w:lvl w:ilvl="0" w:tplc="092C29CE">
      <w:start w:val="1"/>
      <w:numFmt w:val="decimal"/>
      <w:lvlText w:val="1.%1."/>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8" w15:restartNumberingAfterBreak="0">
    <w:nsid w:val="4BBA6CE6"/>
    <w:multiLevelType w:val="multilevel"/>
    <w:tmpl w:val="ECB8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6A1E73"/>
    <w:multiLevelType w:val="hybridMultilevel"/>
    <w:tmpl w:val="439409D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DB27299"/>
    <w:multiLevelType w:val="multilevel"/>
    <w:tmpl w:val="218088DA"/>
    <w:styleLink w:val="CurrentList1"/>
    <w:lvl w:ilvl="0">
      <w:start w:val="2"/>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1397D"/>
    <w:multiLevelType w:val="hybridMultilevel"/>
    <w:tmpl w:val="C1E64C96"/>
    <w:lvl w:ilvl="0" w:tplc="C9766300">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59641656"/>
    <w:multiLevelType w:val="hybridMultilevel"/>
    <w:tmpl w:val="A72CDC7A"/>
    <w:lvl w:ilvl="0" w:tplc="092C29CE">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B4E198A"/>
    <w:multiLevelType w:val="multilevel"/>
    <w:tmpl w:val="6830840C"/>
    <w:lvl w:ilvl="0">
      <w:start w:val="1"/>
      <w:numFmt w:val="decimal"/>
      <w:lvlText w:val="%1."/>
      <w:lvlJc w:val="left"/>
      <w:pPr>
        <w:ind w:left="720" w:hanging="360"/>
      </w:pPr>
      <w:rPr>
        <w:rFonts w:ascii="Times New Roman" w:eastAsia="Times New Roman" w:hAnsi="Times New Roman" w:cs="Times New Roman"/>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0BE25FE"/>
    <w:multiLevelType w:val="hybridMultilevel"/>
    <w:tmpl w:val="835A91C4"/>
    <w:lvl w:ilvl="0" w:tplc="C700D91C">
      <w:start w:val="3"/>
      <w:numFmt w:val="decimal"/>
      <w:lvlText w:val="3.%1."/>
      <w:lvlJc w:val="left"/>
      <w:pPr>
        <w:ind w:left="2070" w:hanging="360"/>
      </w:pPr>
      <w:rPr>
        <w:rFonts w:hint="default"/>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C66673"/>
    <w:multiLevelType w:val="hybridMultilevel"/>
    <w:tmpl w:val="BEFA1A80"/>
    <w:lvl w:ilvl="0" w:tplc="C700D91C">
      <w:start w:val="3"/>
      <w:numFmt w:val="decimal"/>
      <w:lvlText w:val="3.%1."/>
      <w:lvlJc w:val="left"/>
      <w:pPr>
        <w:ind w:left="1800" w:hanging="360"/>
      </w:pPr>
      <w:rPr>
        <w:rFonts w:hint="default"/>
        <w:sz w:val="28"/>
        <w:szCs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31A36A6"/>
    <w:multiLevelType w:val="hybridMultilevel"/>
    <w:tmpl w:val="00D68F68"/>
    <w:lvl w:ilvl="0" w:tplc="FFFFFFFF">
      <w:start w:val="1"/>
      <w:numFmt w:val="decimal"/>
      <w:lvlText w:val="%1."/>
      <w:lvlJc w:val="left"/>
      <w:pPr>
        <w:tabs>
          <w:tab w:val="num" w:pos="720"/>
        </w:tabs>
        <w:ind w:left="720" w:hanging="360"/>
      </w:pPr>
      <w:rPr>
        <w:rFonts w:ascii="Times New Roman" w:eastAsia="Times New Roman" w:hAnsi="Times New Roman" w:cs="Times New Roman"/>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6915"/>
        </w:tabs>
        <w:ind w:left="6915" w:hanging="3675"/>
      </w:pPr>
      <w:rPr>
        <w:rFonts w:hint="default"/>
      </w:r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6669170A"/>
    <w:multiLevelType w:val="hybridMultilevel"/>
    <w:tmpl w:val="44E6BED6"/>
    <w:lvl w:ilvl="0" w:tplc="082E4ED4">
      <w:start w:val="1"/>
      <w:numFmt w:val="decimal"/>
      <w:lvlText w:val="2.2.%1."/>
      <w:lvlJc w:val="left"/>
      <w:pPr>
        <w:ind w:left="720" w:hanging="360"/>
      </w:pPr>
      <w:rPr>
        <w:rFonts w:hint="default"/>
        <w:b/>
        <w:bCs/>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F61CF3"/>
    <w:multiLevelType w:val="hybridMultilevel"/>
    <w:tmpl w:val="218088DA"/>
    <w:lvl w:ilvl="0" w:tplc="C9766300">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98B3B5E"/>
    <w:multiLevelType w:val="hybridMultilevel"/>
    <w:tmpl w:val="0E5069E8"/>
    <w:lvl w:ilvl="0" w:tplc="A756262E">
      <w:start w:val="1"/>
      <w:numFmt w:val="decimal"/>
      <w:lvlText w:val="3.%1."/>
      <w:lvlJc w:val="left"/>
      <w:pPr>
        <w:ind w:left="2160" w:hanging="360"/>
      </w:pPr>
      <w:rPr>
        <w:rFonts w:hint="default"/>
      </w:rPr>
    </w:lvl>
    <w:lvl w:ilvl="1" w:tplc="A8E60E64">
      <w:start w:val="1"/>
      <w:numFmt w:val="decimal"/>
      <w:lvlText w:val="3.%2."/>
      <w:lvlJc w:val="left"/>
      <w:pPr>
        <w:ind w:left="2160" w:hanging="360"/>
      </w:pPr>
      <w:rPr>
        <w:rFonts w:hint="default"/>
        <w:sz w:val="28"/>
        <w:szCs w:val="28"/>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9EB32EF"/>
    <w:multiLevelType w:val="hybridMultilevel"/>
    <w:tmpl w:val="7E26DB98"/>
    <w:lvl w:ilvl="0" w:tplc="092C29C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516947"/>
    <w:multiLevelType w:val="hybridMultilevel"/>
    <w:tmpl w:val="085C1862"/>
    <w:lvl w:ilvl="0" w:tplc="75AA6D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542B37"/>
    <w:multiLevelType w:val="hybridMultilevel"/>
    <w:tmpl w:val="30B868A0"/>
    <w:lvl w:ilvl="0" w:tplc="339E7FC6">
      <w:start w:val="1"/>
      <w:numFmt w:val="decimal"/>
      <w:lvlText w:val="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DC2DCB"/>
    <w:multiLevelType w:val="hybridMultilevel"/>
    <w:tmpl w:val="546E7250"/>
    <w:lvl w:ilvl="0" w:tplc="75AA6D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374496"/>
    <w:multiLevelType w:val="hybridMultilevel"/>
    <w:tmpl w:val="0164A822"/>
    <w:lvl w:ilvl="0" w:tplc="A1B66986">
      <w:start w:val="1"/>
      <w:numFmt w:val="decimal"/>
      <w:lvlText w:val="2.4.%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820355"/>
    <w:multiLevelType w:val="multilevel"/>
    <w:tmpl w:val="6830840C"/>
    <w:lvl w:ilvl="0">
      <w:start w:val="1"/>
      <w:numFmt w:val="decimal"/>
      <w:lvlText w:val="%1."/>
      <w:lvlJc w:val="left"/>
      <w:pPr>
        <w:ind w:left="720" w:hanging="360"/>
      </w:pPr>
      <w:rPr>
        <w:rFonts w:ascii="Times New Roman" w:eastAsia="Times New Roman" w:hAnsi="Times New Roman" w:cs="Times New Roman"/>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E7360CD"/>
    <w:multiLevelType w:val="hybridMultilevel"/>
    <w:tmpl w:val="4B906132"/>
    <w:lvl w:ilvl="0" w:tplc="1A72EEAE">
      <w:start w:val="1"/>
      <w:numFmt w:val="decimal"/>
      <w:lvlText w:val="%1.2"/>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47" w15:restartNumberingAfterBreak="0">
    <w:nsid w:val="7FBF0C9D"/>
    <w:multiLevelType w:val="hybridMultilevel"/>
    <w:tmpl w:val="0F660BDE"/>
    <w:lvl w:ilvl="0" w:tplc="A756262E">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900602003">
    <w:abstractNumId w:val="45"/>
  </w:num>
  <w:num w:numId="2" w16cid:durableId="2067800138">
    <w:abstractNumId w:val="0"/>
  </w:num>
  <w:num w:numId="3" w16cid:durableId="636955451">
    <w:abstractNumId w:val="38"/>
  </w:num>
  <w:num w:numId="4" w16cid:durableId="1726567225">
    <w:abstractNumId w:val="30"/>
  </w:num>
  <w:num w:numId="5" w16cid:durableId="541287557">
    <w:abstractNumId w:val="31"/>
  </w:num>
  <w:num w:numId="6" w16cid:durableId="946429164">
    <w:abstractNumId w:val="5"/>
  </w:num>
  <w:num w:numId="7" w16cid:durableId="1102803827">
    <w:abstractNumId w:val="14"/>
  </w:num>
  <w:num w:numId="8" w16cid:durableId="499278342">
    <w:abstractNumId w:val="28"/>
  </w:num>
  <w:num w:numId="9" w16cid:durableId="1462452717">
    <w:abstractNumId w:val="13"/>
  </w:num>
  <w:num w:numId="10" w16cid:durableId="1275484026">
    <w:abstractNumId w:val="42"/>
  </w:num>
  <w:num w:numId="11" w16cid:durableId="1650475367">
    <w:abstractNumId w:val="11"/>
  </w:num>
  <w:num w:numId="12" w16cid:durableId="1773432244">
    <w:abstractNumId w:val="40"/>
  </w:num>
  <w:num w:numId="13" w16cid:durableId="339745131">
    <w:abstractNumId w:val="27"/>
  </w:num>
  <w:num w:numId="14" w16cid:durableId="1704480130">
    <w:abstractNumId w:val="32"/>
  </w:num>
  <w:num w:numId="15" w16cid:durableId="746539900">
    <w:abstractNumId w:val="1"/>
  </w:num>
  <w:num w:numId="16" w16cid:durableId="1018971720">
    <w:abstractNumId w:val="22"/>
  </w:num>
  <w:num w:numId="17" w16cid:durableId="1926305364">
    <w:abstractNumId w:val="9"/>
  </w:num>
  <w:num w:numId="18" w16cid:durableId="676927052">
    <w:abstractNumId w:val="46"/>
  </w:num>
  <w:num w:numId="19" w16cid:durableId="1648168893">
    <w:abstractNumId w:val="3"/>
  </w:num>
  <w:num w:numId="20" w16cid:durableId="152373944">
    <w:abstractNumId w:val="19"/>
  </w:num>
  <w:num w:numId="21" w16cid:durableId="2071296519">
    <w:abstractNumId w:val="15"/>
  </w:num>
  <w:num w:numId="22" w16cid:durableId="1590894993">
    <w:abstractNumId w:val="7"/>
  </w:num>
  <w:num w:numId="23" w16cid:durableId="1449735228">
    <w:abstractNumId w:val="43"/>
  </w:num>
  <w:num w:numId="24" w16cid:durableId="294916307">
    <w:abstractNumId w:val="37"/>
  </w:num>
  <w:num w:numId="25" w16cid:durableId="804079310">
    <w:abstractNumId w:val="41"/>
  </w:num>
  <w:num w:numId="26" w16cid:durableId="1199397113">
    <w:abstractNumId w:val="25"/>
  </w:num>
  <w:num w:numId="27" w16cid:durableId="1937320914">
    <w:abstractNumId w:val="44"/>
  </w:num>
  <w:num w:numId="28" w16cid:durableId="844898257">
    <w:abstractNumId w:val="6"/>
  </w:num>
  <w:num w:numId="29" w16cid:durableId="885483792">
    <w:abstractNumId w:val="12"/>
  </w:num>
  <w:num w:numId="30" w16cid:durableId="2126999746">
    <w:abstractNumId w:val="23"/>
  </w:num>
  <w:num w:numId="31" w16cid:durableId="153451509">
    <w:abstractNumId w:val="20"/>
  </w:num>
  <w:num w:numId="32" w16cid:durableId="834884617">
    <w:abstractNumId w:val="8"/>
  </w:num>
  <w:num w:numId="33" w16cid:durableId="642928225">
    <w:abstractNumId w:val="39"/>
  </w:num>
  <w:num w:numId="34" w16cid:durableId="364790721">
    <w:abstractNumId w:val="21"/>
  </w:num>
  <w:num w:numId="35" w16cid:durableId="1102653008">
    <w:abstractNumId w:val="2"/>
  </w:num>
  <w:num w:numId="36" w16cid:durableId="463625803">
    <w:abstractNumId w:val="34"/>
  </w:num>
  <w:num w:numId="37" w16cid:durableId="2101365728">
    <w:abstractNumId w:val="35"/>
  </w:num>
  <w:num w:numId="38" w16cid:durableId="175928596">
    <w:abstractNumId w:val="10"/>
  </w:num>
  <w:num w:numId="39" w16cid:durableId="380784308">
    <w:abstractNumId w:val="47"/>
  </w:num>
  <w:num w:numId="40" w16cid:durableId="289870186">
    <w:abstractNumId w:val="18"/>
  </w:num>
  <w:num w:numId="41" w16cid:durableId="499010155">
    <w:abstractNumId w:val="24"/>
  </w:num>
  <w:num w:numId="42" w16cid:durableId="2139686624">
    <w:abstractNumId w:val="33"/>
  </w:num>
  <w:num w:numId="43" w16cid:durableId="14353833">
    <w:abstractNumId w:val="29"/>
  </w:num>
  <w:num w:numId="44" w16cid:durableId="739251385">
    <w:abstractNumId w:val="4"/>
  </w:num>
  <w:num w:numId="45" w16cid:durableId="1341010357">
    <w:abstractNumId w:val="36"/>
  </w:num>
  <w:num w:numId="46" w16cid:durableId="1426607416">
    <w:abstractNumId w:val="17"/>
  </w:num>
  <w:num w:numId="47" w16cid:durableId="563878846">
    <w:abstractNumId w:val="26"/>
  </w:num>
  <w:num w:numId="48" w16cid:durableId="128642636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oan Bui">
    <w15:presenceInfo w15:providerId="AD" w15:userId="S-1-5-21-1829834854-3009450320-1167722783-29415"/>
  </w15:person>
  <w15:person w15:author="Professor K">
    <w15:presenceInfo w15:providerId="Windows Live" w15:userId="cf88f05e61b597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ADF"/>
    <w:rsid w:val="00001E49"/>
    <w:rsid w:val="000036BD"/>
    <w:rsid w:val="000058BB"/>
    <w:rsid w:val="00012941"/>
    <w:rsid w:val="00015FF0"/>
    <w:rsid w:val="000160E7"/>
    <w:rsid w:val="00017B5F"/>
    <w:rsid w:val="00021A5F"/>
    <w:rsid w:val="000244A4"/>
    <w:rsid w:val="000264B5"/>
    <w:rsid w:val="00027399"/>
    <w:rsid w:val="0003167F"/>
    <w:rsid w:val="00032E08"/>
    <w:rsid w:val="00033EED"/>
    <w:rsid w:val="00036206"/>
    <w:rsid w:val="000417A2"/>
    <w:rsid w:val="00042124"/>
    <w:rsid w:val="0004355A"/>
    <w:rsid w:val="000443BB"/>
    <w:rsid w:val="00044C93"/>
    <w:rsid w:val="0004650D"/>
    <w:rsid w:val="000472E4"/>
    <w:rsid w:val="00047782"/>
    <w:rsid w:val="00050658"/>
    <w:rsid w:val="00051A70"/>
    <w:rsid w:val="00052307"/>
    <w:rsid w:val="00052872"/>
    <w:rsid w:val="00055CEB"/>
    <w:rsid w:val="0006323A"/>
    <w:rsid w:val="00065E95"/>
    <w:rsid w:val="00065F54"/>
    <w:rsid w:val="00070C8F"/>
    <w:rsid w:val="00071A24"/>
    <w:rsid w:val="00071E1C"/>
    <w:rsid w:val="00075755"/>
    <w:rsid w:val="00076D14"/>
    <w:rsid w:val="000842B2"/>
    <w:rsid w:val="0008660C"/>
    <w:rsid w:val="000942F3"/>
    <w:rsid w:val="000963A3"/>
    <w:rsid w:val="00096A91"/>
    <w:rsid w:val="000973C1"/>
    <w:rsid w:val="000A263A"/>
    <w:rsid w:val="000A3723"/>
    <w:rsid w:val="000A662E"/>
    <w:rsid w:val="000A688C"/>
    <w:rsid w:val="000A6B7D"/>
    <w:rsid w:val="000B0ADC"/>
    <w:rsid w:val="000B1D32"/>
    <w:rsid w:val="000B4CA1"/>
    <w:rsid w:val="000B6D0A"/>
    <w:rsid w:val="000B79F0"/>
    <w:rsid w:val="000C0374"/>
    <w:rsid w:val="000C1052"/>
    <w:rsid w:val="000C3A52"/>
    <w:rsid w:val="000D0487"/>
    <w:rsid w:val="000D23A8"/>
    <w:rsid w:val="000D3A80"/>
    <w:rsid w:val="000D5254"/>
    <w:rsid w:val="000E0579"/>
    <w:rsid w:val="000E0E60"/>
    <w:rsid w:val="000E1A17"/>
    <w:rsid w:val="000E378B"/>
    <w:rsid w:val="000E5AB4"/>
    <w:rsid w:val="000F2489"/>
    <w:rsid w:val="000F31A5"/>
    <w:rsid w:val="000F6C5A"/>
    <w:rsid w:val="00100211"/>
    <w:rsid w:val="001069B1"/>
    <w:rsid w:val="001071C3"/>
    <w:rsid w:val="00111EAB"/>
    <w:rsid w:val="00111F35"/>
    <w:rsid w:val="00111F3D"/>
    <w:rsid w:val="00112092"/>
    <w:rsid w:val="0011355D"/>
    <w:rsid w:val="001177A3"/>
    <w:rsid w:val="00120260"/>
    <w:rsid w:val="00122332"/>
    <w:rsid w:val="00123C36"/>
    <w:rsid w:val="001249C7"/>
    <w:rsid w:val="00130162"/>
    <w:rsid w:val="00130D0F"/>
    <w:rsid w:val="0013719A"/>
    <w:rsid w:val="001458C1"/>
    <w:rsid w:val="001514B8"/>
    <w:rsid w:val="001515F6"/>
    <w:rsid w:val="0015207F"/>
    <w:rsid w:val="001627A8"/>
    <w:rsid w:val="00177F8A"/>
    <w:rsid w:val="001802C4"/>
    <w:rsid w:val="0018361A"/>
    <w:rsid w:val="00185E74"/>
    <w:rsid w:val="00187342"/>
    <w:rsid w:val="00190267"/>
    <w:rsid w:val="00190C0F"/>
    <w:rsid w:val="001952B7"/>
    <w:rsid w:val="001A11DD"/>
    <w:rsid w:val="001A651A"/>
    <w:rsid w:val="001B206A"/>
    <w:rsid w:val="001B7A2D"/>
    <w:rsid w:val="001C0B56"/>
    <w:rsid w:val="001C1F29"/>
    <w:rsid w:val="001C50F9"/>
    <w:rsid w:val="001C64E1"/>
    <w:rsid w:val="001D2461"/>
    <w:rsid w:val="001D2E74"/>
    <w:rsid w:val="001E1EB9"/>
    <w:rsid w:val="001E3B63"/>
    <w:rsid w:val="001E4D49"/>
    <w:rsid w:val="001E651E"/>
    <w:rsid w:val="001E66DF"/>
    <w:rsid w:val="001E70E4"/>
    <w:rsid w:val="001F732E"/>
    <w:rsid w:val="002017C2"/>
    <w:rsid w:val="002123D6"/>
    <w:rsid w:val="00213E81"/>
    <w:rsid w:val="002152AA"/>
    <w:rsid w:val="00220E0D"/>
    <w:rsid w:val="002220D0"/>
    <w:rsid w:val="00230483"/>
    <w:rsid w:val="0023099A"/>
    <w:rsid w:val="0023105B"/>
    <w:rsid w:val="00234095"/>
    <w:rsid w:val="0023517C"/>
    <w:rsid w:val="00235267"/>
    <w:rsid w:val="00235AD1"/>
    <w:rsid w:val="00235F26"/>
    <w:rsid w:val="00241A2A"/>
    <w:rsid w:val="00243DF8"/>
    <w:rsid w:val="002452B0"/>
    <w:rsid w:val="00246635"/>
    <w:rsid w:val="00247E8C"/>
    <w:rsid w:val="0025020F"/>
    <w:rsid w:val="00250E05"/>
    <w:rsid w:val="00253895"/>
    <w:rsid w:val="00254DEC"/>
    <w:rsid w:val="00255EE8"/>
    <w:rsid w:val="00257D88"/>
    <w:rsid w:val="002603F7"/>
    <w:rsid w:val="002616EE"/>
    <w:rsid w:val="00261EAB"/>
    <w:rsid w:val="002638DA"/>
    <w:rsid w:val="00265D05"/>
    <w:rsid w:val="00267BF5"/>
    <w:rsid w:val="00270566"/>
    <w:rsid w:val="00275263"/>
    <w:rsid w:val="002806B9"/>
    <w:rsid w:val="0028147F"/>
    <w:rsid w:val="00283FB2"/>
    <w:rsid w:val="00284717"/>
    <w:rsid w:val="0028728C"/>
    <w:rsid w:val="00290E2D"/>
    <w:rsid w:val="00291B73"/>
    <w:rsid w:val="00297FA5"/>
    <w:rsid w:val="002A266F"/>
    <w:rsid w:val="002A3125"/>
    <w:rsid w:val="002A48C2"/>
    <w:rsid w:val="002A5E5A"/>
    <w:rsid w:val="002B2141"/>
    <w:rsid w:val="002B45E2"/>
    <w:rsid w:val="002B47AA"/>
    <w:rsid w:val="002C3367"/>
    <w:rsid w:val="002C452D"/>
    <w:rsid w:val="002C7489"/>
    <w:rsid w:val="002D1B5B"/>
    <w:rsid w:val="002D1F72"/>
    <w:rsid w:val="002D6593"/>
    <w:rsid w:val="002D6ADD"/>
    <w:rsid w:val="002D6C4B"/>
    <w:rsid w:val="002E144A"/>
    <w:rsid w:val="002E59F7"/>
    <w:rsid w:val="002E7291"/>
    <w:rsid w:val="002E7D4E"/>
    <w:rsid w:val="002F0121"/>
    <w:rsid w:val="002F37F0"/>
    <w:rsid w:val="002F576E"/>
    <w:rsid w:val="002F6FBE"/>
    <w:rsid w:val="00304923"/>
    <w:rsid w:val="003058A7"/>
    <w:rsid w:val="0030632D"/>
    <w:rsid w:val="00311C0B"/>
    <w:rsid w:val="00312047"/>
    <w:rsid w:val="00312C6E"/>
    <w:rsid w:val="00321D89"/>
    <w:rsid w:val="00324393"/>
    <w:rsid w:val="00332144"/>
    <w:rsid w:val="00334642"/>
    <w:rsid w:val="00335F09"/>
    <w:rsid w:val="003360AD"/>
    <w:rsid w:val="003365F9"/>
    <w:rsid w:val="00337642"/>
    <w:rsid w:val="00337F8D"/>
    <w:rsid w:val="0034045D"/>
    <w:rsid w:val="003406B8"/>
    <w:rsid w:val="00341C10"/>
    <w:rsid w:val="00342C0A"/>
    <w:rsid w:val="003435CE"/>
    <w:rsid w:val="00343930"/>
    <w:rsid w:val="00350CA8"/>
    <w:rsid w:val="00352208"/>
    <w:rsid w:val="00352AE7"/>
    <w:rsid w:val="00356F1B"/>
    <w:rsid w:val="00361AAB"/>
    <w:rsid w:val="0036373B"/>
    <w:rsid w:val="0037037F"/>
    <w:rsid w:val="003740A5"/>
    <w:rsid w:val="00375C52"/>
    <w:rsid w:val="0037685E"/>
    <w:rsid w:val="00376C62"/>
    <w:rsid w:val="00377407"/>
    <w:rsid w:val="00383D5C"/>
    <w:rsid w:val="0038436E"/>
    <w:rsid w:val="003853A0"/>
    <w:rsid w:val="0038644A"/>
    <w:rsid w:val="00387C47"/>
    <w:rsid w:val="003A1475"/>
    <w:rsid w:val="003A3213"/>
    <w:rsid w:val="003A69DE"/>
    <w:rsid w:val="003B1A02"/>
    <w:rsid w:val="003B3E4B"/>
    <w:rsid w:val="003B63D0"/>
    <w:rsid w:val="003C028A"/>
    <w:rsid w:val="003C39F2"/>
    <w:rsid w:val="003C4379"/>
    <w:rsid w:val="003C4984"/>
    <w:rsid w:val="003C5CDC"/>
    <w:rsid w:val="003D2087"/>
    <w:rsid w:val="003D20BC"/>
    <w:rsid w:val="003D2B8F"/>
    <w:rsid w:val="003D3061"/>
    <w:rsid w:val="003E0518"/>
    <w:rsid w:val="003E2C7B"/>
    <w:rsid w:val="003E7DDB"/>
    <w:rsid w:val="003F1DC7"/>
    <w:rsid w:val="003F26B0"/>
    <w:rsid w:val="003F3D4E"/>
    <w:rsid w:val="003F4E62"/>
    <w:rsid w:val="003F5CA9"/>
    <w:rsid w:val="003F731C"/>
    <w:rsid w:val="0040142D"/>
    <w:rsid w:val="00403E96"/>
    <w:rsid w:val="00405F87"/>
    <w:rsid w:val="00406F3E"/>
    <w:rsid w:val="00407442"/>
    <w:rsid w:val="00416BFE"/>
    <w:rsid w:val="00417DB5"/>
    <w:rsid w:val="00422AF7"/>
    <w:rsid w:val="00422D39"/>
    <w:rsid w:val="004247EE"/>
    <w:rsid w:val="00425DBC"/>
    <w:rsid w:val="00430BD9"/>
    <w:rsid w:val="00433E6F"/>
    <w:rsid w:val="00436859"/>
    <w:rsid w:val="00436F46"/>
    <w:rsid w:val="0044127A"/>
    <w:rsid w:val="00443228"/>
    <w:rsid w:val="00443432"/>
    <w:rsid w:val="00445B04"/>
    <w:rsid w:val="00447234"/>
    <w:rsid w:val="00466220"/>
    <w:rsid w:val="0046646B"/>
    <w:rsid w:val="00466AB1"/>
    <w:rsid w:val="004724C4"/>
    <w:rsid w:val="00473EF5"/>
    <w:rsid w:val="00475A99"/>
    <w:rsid w:val="00480566"/>
    <w:rsid w:val="00482107"/>
    <w:rsid w:val="00483B09"/>
    <w:rsid w:val="00485122"/>
    <w:rsid w:val="00486D5C"/>
    <w:rsid w:val="0049037E"/>
    <w:rsid w:val="004912D4"/>
    <w:rsid w:val="004913CE"/>
    <w:rsid w:val="004935B0"/>
    <w:rsid w:val="00494BDE"/>
    <w:rsid w:val="004A276B"/>
    <w:rsid w:val="004A4257"/>
    <w:rsid w:val="004A4C6B"/>
    <w:rsid w:val="004A55F3"/>
    <w:rsid w:val="004A5A0C"/>
    <w:rsid w:val="004B00F7"/>
    <w:rsid w:val="004B0C75"/>
    <w:rsid w:val="004B1AFF"/>
    <w:rsid w:val="004B2BC0"/>
    <w:rsid w:val="004B3F27"/>
    <w:rsid w:val="004B3F5B"/>
    <w:rsid w:val="004B5965"/>
    <w:rsid w:val="004B5EEA"/>
    <w:rsid w:val="004B67C3"/>
    <w:rsid w:val="004C32AC"/>
    <w:rsid w:val="004C38E8"/>
    <w:rsid w:val="004C424A"/>
    <w:rsid w:val="004C6EB9"/>
    <w:rsid w:val="004C7672"/>
    <w:rsid w:val="004C7C4E"/>
    <w:rsid w:val="004D1BA1"/>
    <w:rsid w:val="004D1CD8"/>
    <w:rsid w:val="004D3A8D"/>
    <w:rsid w:val="004D4399"/>
    <w:rsid w:val="004E7FD0"/>
    <w:rsid w:val="004F0522"/>
    <w:rsid w:val="004F2378"/>
    <w:rsid w:val="004F5651"/>
    <w:rsid w:val="00502FB1"/>
    <w:rsid w:val="005032D6"/>
    <w:rsid w:val="00505C6D"/>
    <w:rsid w:val="005078DB"/>
    <w:rsid w:val="00507C9B"/>
    <w:rsid w:val="00510D4F"/>
    <w:rsid w:val="0051550C"/>
    <w:rsid w:val="0052011D"/>
    <w:rsid w:val="00522382"/>
    <w:rsid w:val="005229F0"/>
    <w:rsid w:val="005233A7"/>
    <w:rsid w:val="005254D0"/>
    <w:rsid w:val="00525A39"/>
    <w:rsid w:val="00526622"/>
    <w:rsid w:val="005277EE"/>
    <w:rsid w:val="005306CA"/>
    <w:rsid w:val="00531B3B"/>
    <w:rsid w:val="0053396D"/>
    <w:rsid w:val="00540553"/>
    <w:rsid w:val="005423B0"/>
    <w:rsid w:val="00542610"/>
    <w:rsid w:val="00552D08"/>
    <w:rsid w:val="005530DD"/>
    <w:rsid w:val="0055376D"/>
    <w:rsid w:val="00554692"/>
    <w:rsid w:val="0056279C"/>
    <w:rsid w:val="00564B5F"/>
    <w:rsid w:val="005653AA"/>
    <w:rsid w:val="00566381"/>
    <w:rsid w:val="0057386F"/>
    <w:rsid w:val="005738A8"/>
    <w:rsid w:val="005747ED"/>
    <w:rsid w:val="00574F4A"/>
    <w:rsid w:val="00580559"/>
    <w:rsid w:val="0058747E"/>
    <w:rsid w:val="00590CFC"/>
    <w:rsid w:val="0059169F"/>
    <w:rsid w:val="005919B9"/>
    <w:rsid w:val="00591D71"/>
    <w:rsid w:val="00592A61"/>
    <w:rsid w:val="00596715"/>
    <w:rsid w:val="005A036A"/>
    <w:rsid w:val="005A34C1"/>
    <w:rsid w:val="005A5089"/>
    <w:rsid w:val="005A5C52"/>
    <w:rsid w:val="005A7F5B"/>
    <w:rsid w:val="005B2248"/>
    <w:rsid w:val="005B2820"/>
    <w:rsid w:val="005B2EB4"/>
    <w:rsid w:val="005B2ED0"/>
    <w:rsid w:val="005B4A4C"/>
    <w:rsid w:val="005B5D5E"/>
    <w:rsid w:val="005C09C7"/>
    <w:rsid w:val="005C2E9F"/>
    <w:rsid w:val="005C7F36"/>
    <w:rsid w:val="005D1006"/>
    <w:rsid w:val="005E3A5D"/>
    <w:rsid w:val="005E3AC4"/>
    <w:rsid w:val="005F28D4"/>
    <w:rsid w:val="005F54D2"/>
    <w:rsid w:val="005F7CED"/>
    <w:rsid w:val="0060564D"/>
    <w:rsid w:val="006111F0"/>
    <w:rsid w:val="006140B7"/>
    <w:rsid w:val="00621E03"/>
    <w:rsid w:val="00622927"/>
    <w:rsid w:val="00627896"/>
    <w:rsid w:val="00627DB5"/>
    <w:rsid w:val="006301E4"/>
    <w:rsid w:val="006469D4"/>
    <w:rsid w:val="006472E6"/>
    <w:rsid w:val="006479F2"/>
    <w:rsid w:val="006519F2"/>
    <w:rsid w:val="00652404"/>
    <w:rsid w:val="00664A2B"/>
    <w:rsid w:val="00665BA5"/>
    <w:rsid w:val="00671221"/>
    <w:rsid w:val="00671CD8"/>
    <w:rsid w:val="00677A0A"/>
    <w:rsid w:val="00680915"/>
    <w:rsid w:val="00680EEA"/>
    <w:rsid w:val="0068141E"/>
    <w:rsid w:val="006826DF"/>
    <w:rsid w:val="006850D0"/>
    <w:rsid w:val="00687DF2"/>
    <w:rsid w:val="006964DD"/>
    <w:rsid w:val="00696FEE"/>
    <w:rsid w:val="006A1F17"/>
    <w:rsid w:val="006A75F6"/>
    <w:rsid w:val="006B7283"/>
    <w:rsid w:val="006C1D30"/>
    <w:rsid w:val="006D0297"/>
    <w:rsid w:val="006D0B3A"/>
    <w:rsid w:val="006D0F2B"/>
    <w:rsid w:val="006D7095"/>
    <w:rsid w:val="006E0E4A"/>
    <w:rsid w:val="006E1411"/>
    <w:rsid w:val="006E5518"/>
    <w:rsid w:val="006E6621"/>
    <w:rsid w:val="006F126F"/>
    <w:rsid w:val="006F3063"/>
    <w:rsid w:val="006F3292"/>
    <w:rsid w:val="0070061E"/>
    <w:rsid w:val="00700EB9"/>
    <w:rsid w:val="00702454"/>
    <w:rsid w:val="00704919"/>
    <w:rsid w:val="0070590F"/>
    <w:rsid w:val="00706DA8"/>
    <w:rsid w:val="007071BA"/>
    <w:rsid w:val="00707900"/>
    <w:rsid w:val="00707CDA"/>
    <w:rsid w:val="007104AC"/>
    <w:rsid w:val="007200EE"/>
    <w:rsid w:val="007203AF"/>
    <w:rsid w:val="00727533"/>
    <w:rsid w:val="0073391D"/>
    <w:rsid w:val="00734BB3"/>
    <w:rsid w:val="00734DF5"/>
    <w:rsid w:val="00735587"/>
    <w:rsid w:val="0074022C"/>
    <w:rsid w:val="00743210"/>
    <w:rsid w:val="00750959"/>
    <w:rsid w:val="00750DBA"/>
    <w:rsid w:val="00752154"/>
    <w:rsid w:val="00755040"/>
    <w:rsid w:val="00756E96"/>
    <w:rsid w:val="00757FAD"/>
    <w:rsid w:val="00760524"/>
    <w:rsid w:val="00761FB4"/>
    <w:rsid w:val="007622A3"/>
    <w:rsid w:val="00765123"/>
    <w:rsid w:val="007665D6"/>
    <w:rsid w:val="0077185B"/>
    <w:rsid w:val="007741C9"/>
    <w:rsid w:val="00774844"/>
    <w:rsid w:val="007763F6"/>
    <w:rsid w:val="007779DE"/>
    <w:rsid w:val="0078042B"/>
    <w:rsid w:val="00781AA3"/>
    <w:rsid w:val="00784F2F"/>
    <w:rsid w:val="00785E9F"/>
    <w:rsid w:val="0079142C"/>
    <w:rsid w:val="00791D6C"/>
    <w:rsid w:val="007928C0"/>
    <w:rsid w:val="00794AFD"/>
    <w:rsid w:val="007A3611"/>
    <w:rsid w:val="007A63EB"/>
    <w:rsid w:val="007B0E76"/>
    <w:rsid w:val="007B183A"/>
    <w:rsid w:val="007B3FA5"/>
    <w:rsid w:val="007B5291"/>
    <w:rsid w:val="007B6740"/>
    <w:rsid w:val="007B7F45"/>
    <w:rsid w:val="007C137B"/>
    <w:rsid w:val="007C1B2C"/>
    <w:rsid w:val="007C3922"/>
    <w:rsid w:val="007C564B"/>
    <w:rsid w:val="007C5B2B"/>
    <w:rsid w:val="007D0675"/>
    <w:rsid w:val="007D6331"/>
    <w:rsid w:val="007E0D69"/>
    <w:rsid w:val="007F195B"/>
    <w:rsid w:val="007F1C7C"/>
    <w:rsid w:val="007F4B55"/>
    <w:rsid w:val="007F6C0C"/>
    <w:rsid w:val="008009B9"/>
    <w:rsid w:val="008012FB"/>
    <w:rsid w:val="00802519"/>
    <w:rsid w:val="008037F8"/>
    <w:rsid w:val="0080483D"/>
    <w:rsid w:val="00807496"/>
    <w:rsid w:val="008078C8"/>
    <w:rsid w:val="00810A64"/>
    <w:rsid w:val="0081305F"/>
    <w:rsid w:val="0081523A"/>
    <w:rsid w:val="0081558B"/>
    <w:rsid w:val="0081607F"/>
    <w:rsid w:val="0081679A"/>
    <w:rsid w:val="00820AA4"/>
    <w:rsid w:val="00822121"/>
    <w:rsid w:val="00826E2B"/>
    <w:rsid w:val="00830AD4"/>
    <w:rsid w:val="0083431C"/>
    <w:rsid w:val="00835CA6"/>
    <w:rsid w:val="008363A4"/>
    <w:rsid w:val="00837CD8"/>
    <w:rsid w:val="00837D7B"/>
    <w:rsid w:val="00841788"/>
    <w:rsid w:val="00842486"/>
    <w:rsid w:val="00843F59"/>
    <w:rsid w:val="0084519A"/>
    <w:rsid w:val="00845800"/>
    <w:rsid w:val="008533E1"/>
    <w:rsid w:val="008562A5"/>
    <w:rsid w:val="00863904"/>
    <w:rsid w:val="0086469B"/>
    <w:rsid w:val="008652B4"/>
    <w:rsid w:val="00866B36"/>
    <w:rsid w:val="0087038E"/>
    <w:rsid w:val="008732B5"/>
    <w:rsid w:val="008847B7"/>
    <w:rsid w:val="00895244"/>
    <w:rsid w:val="008A0815"/>
    <w:rsid w:val="008A2F86"/>
    <w:rsid w:val="008A3438"/>
    <w:rsid w:val="008A776F"/>
    <w:rsid w:val="008B5561"/>
    <w:rsid w:val="008B6DD5"/>
    <w:rsid w:val="008B7E8B"/>
    <w:rsid w:val="008C2BBE"/>
    <w:rsid w:val="008C6551"/>
    <w:rsid w:val="008C6A3E"/>
    <w:rsid w:val="008C7E01"/>
    <w:rsid w:val="008D2E7C"/>
    <w:rsid w:val="008D347B"/>
    <w:rsid w:val="008D3977"/>
    <w:rsid w:val="008D3B80"/>
    <w:rsid w:val="008D3C36"/>
    <w:rsid w:val="008D6C62"/>
    <w:rsid w:val="008E2623"/>
    <w:rsid w:val="008E2D61"/>
    <w:rsid w:val="008E74F6"/>
    <w:rsid w:val="008F1116"/>
    <w:rsid w:val="00903D49"/>
    <w:rsid w:val="00904166"/>
    <w:rsid w:val="0090425C"/>
    <w:rsid w:val="009077EE"/>
    <w:rsid w:val="00913932"/>
    <w:rsid w:val="00913C2A"/>
    <w:rsid w:val="009202CE"/>
    <w:rsid w:val="0092517A"/>
    <w:rsid w:val="009263BE"/>
    <w:rsid w:val="00932BE7"/>
    <w:rsid w:val="00936DF5"/>
    <w:rsid w:val="009416F2"/>
    <w:rsid w:val="00953394"/>
    <w:rsid w:val="00961230"/>
    <w:rsid w:val="00961406"/>
    <w:rsid w:val="00963FC5"/>
    <w:rsid w:val="00964CAB"/>
    <w:rsid w:val="009651AA"/>
    <w:rsid w:val="00965F18"/>
    <w:rsid w:val="00970766"/>
    <w:rsid w:val="00973C41"/>
    <w:rsid w:val="0097514D"/>
    <w:rsid w:val="00985871"/>
    <w:rsid w:val="00986F00"/>
    <w:rsid w:val="00996A42"/>
    <w:rsid w:val="009A125B"/>
    <w:rsid w:val="009A5E97"/>
    <w:rsid w:val="009A6F49"/>
    <w:rsid w:val="009B0F80"/>
    <w:rsid w:val="009B4D86"/>
    <w:rsid w:val="009B6CFA"/>
    <w:rsid w:val="009B7489"/>
    <w:rsid w:val="009B76EA"/>
    <w:rsid w:val="009C33CC"/>
    <w:rsid w:val="009C3D58"/>
    <w:rsid w:val="009C6CC9"/>
    <w:rsid w:val="009D1DE2"/>
    <w:rsid w:val="009D3187"/>
    <w:rsid w:val="009D4750"/>
    <w:rsid w:val="009D6CEB"/>
    <w:rsid w:val="009D7FCE"/>
    <w:rsid w:val="009E0123"/>
    <w:rsid w:val="009E04D6"/>
    <w:rsid w:val="009E4329"/>
    <w:rsid w:val="009E46C0"/>
    <w:rsid w:val="009E4756"/>
    <w:rsid w:val="009E6678"/>
    <w:rsid w:val="009E70AD"/>
    <w:rsid w:val="009F4949"/>
    <w:rsid w:val="009F5C93"/>
    <w:rsid w:val="00A00FB0"/>
    <w:rsid w:val="00A11D42"/>
    <w:rsid w:val="00A127F9"/>
    <w:rsid w:val="00A12ADF"/>
    <w:rsid w:val="00A1336F"/>
    <w:rsid w:val="00A20B83"/>
    <w:rsid w:val="00A27B50"/>
    <w:rsid w:val="00A304C1"/>
    <w:rsid w:val="00A30CED"/>
    <w:rsid w:val="00A31B82"/>
    <w:rsid w:val="00A32D8F"/>
    <w:rsid w:val="00A34FFD"/>
    <w:rsid w:val="00A43C20"/>
    <w:rsid w:val="00A44960"/>
    <w:rsid w:val="00A465F1"/>
    <w:rsid w:val="00A478B3"/>
    <w:rsid w:val="00A515E9"/>
    <w:rsid w:val="00A52BFC"/>
    <w:rsid w:val="00A52C37"/>
    <w:rsid w:val="00A54E02"/>
    <w:rsid w:val="00A55474"/>
    <w:rsid w:val="00A604D7"/>
    <w:rsid w:val="00A6747C"/>
    <w:rsid w:val="00A67AF5"/>
    <w:rsid w:val="00A67E3E"/>
    <w:rsid w:val="00A71266"/>
    <w:rsid w:val="00A73561"/>
    <w:rsid w:val="00A741A4"/>
    <w:rsid w:val="00A75338"/>
    <w:rsid w:val="00A75C7D"/>
    <w:rsid w:val="00A82036"/>
    <w:rsid w:val="00A923C7"/>
    <w:rsid w:val="00A92FBD"/>
    <w:rsid w:val="00A96242"/>
    <w:rsid w:val="00A96625"/>
    <w:rsid w:val="00A97BF1"/>
    <w:rsid w:val="00AA02DE"/>
    <w:rsid w:val="00AA1AFD"/>
    <w:rsid w:val="00AA3FC3"/>
    <w:rsid w:val="00AA45F8"/>
    <w:rsid w:val="00AA6E2B"/>
    <w:rsid w:val="00AB08A2"/>
    <w:rsid w:val="00AB096C"/>
    <w:rsid w:val="00AB30B2"/>
    <w:rsid w:val="00AB5EFE"/>
    <w:rsid w:val="00AB6974"/>
    <w:rsid w:val="00AB76EF"/>
    <w:rsid w:val="00AB7C7B"/>
    <w:rsid w:val="00AC3DE4"/>
    <w:rsid w:val="00AC3E90"/>
    <w:rsid w:val="00AC4579"/>
    <w:rsid w:val="00AC47D1"/>
    <w:rsid w:val="00AC55C9"/>
    <w:rsid w:val="00AC5D3F"/>
    <w:rsid w:val="00AD02C1"/>
    <w:rsid w:val="00AD040D"/>
    <w:rsid w:val="00AD4207"/>
    <w:rsid w:val="00AE1364"/>
    <w:rsid w:val="00AE4C18"/>
    <w:rsid w:val="00AE5290"/>
    <w:rsid w:val="00AE58ED"/>
    <w:rsid w:val="00AF1797"/>
    <w:rsid w:val="00AF3EC2"/>
    <w:rsid w:val="00B00DA5"/>
    <w:rsid w:val="00B00E22"/>
    <w:rsid w:val="00B00E32"/>
    <w:rsid w:val="00B02924"/>
    <w:rsid w:val="00B02D9F"/>
    <w:rsid w:val="00B054AA"/>
    <w:rsid w:val="00B06079"/>
    <w:rsid w:val="00B061B2"/>
    <w:rsid w:val="00B06F37"/>
    <w:rsid w:val="00B13EA2"/>
    <w:rsid w:val="00B17664"/>
    <w:rsid w:val="00B2316A"/>
    <w:rsid w:val="00B26B44"/>
    <w:rsid w:val="00B27D4F"/>
    <w:rsid w:val="00B30330"/>
    <w:rsid w:val="00B31F98"/>
    <w:rsid w:val="00B369F3"/>
    <w:rsid w:val="00B37371"/>
    <w:rsid w:val="00B40A0A"/>
    <w:rsid w:val="00B44974"/>
    <w:rsid w:val="00B46477"/>
    <w:rsid w:val="00B46B0B"/>
    <w:rsid w:val="00B47499"/>
    <w:rsid w:val="00B47662"/>
    <w:rsid w:val="00B52CF1"/>
    <w:rsid w:val="00B54995"/>
    <w:rsid w:val="00B54EA7"/>
    <w:rsid w:val="00B55E08"/>
    <w:rsid w:val="00B5756E"/>
    <w:rsid w:val="00B61666"/>
    <w:rsid w:val="00B620E8"/>
    <w:rsid w:val="00B63E5B"/>
    <w:rsid w:val="00B67069"/>
    <w:rsid w:val="00B71AA9"/>
    <w:rsid w:val="00B736EF"/>
    <w:rsid w:val="00B7524B"/>
    <w:rsid w:val="00B80F92"/>
    <w:rsid w:val="00B83506"/>
    <w:rsid w:val="00B86DD8"/>
    <w:rsid w:val="00B90D95"/>
    <w:rsid w:val="00B91EE7"/>
    <w:rsid w:val="00B93401"/>
    <w:rsid w:val="00B94442"/>
    <w:rsid w:val="00B96C52"/>
    <w:rsid w:val="00BA2A88"/>
    <w:rsid w:val="00BA3AF4"/>
    <w:rsid w:val="00BA5CF7"/>
    <w:rsid w:val="00BA7A3E"/>
    <w:rsid w:val="00BB50D4"/>
    <w:rsid w:val="00BC0995"/>
    <w:rsid w:val="00BC1EFA"/>
    <w:rsid w:val="00BC7F9A"/>
    <w:rsid w:val="00BD0FF0"/>
    <w:rsid w:val="00BD2280"/>
    <w:rsid w:val="00BD6F88"/>
    <w:rsid w:val="00BD72F8"/>
    <w:rsid w:val="00BD7F0C"/>
    <w:rsid w:val="00BE3C66"/>
    <w:rsid w:val="00BE44AB"/>
    <w:rsid w:val="00BE6CD8"/>
    <w:rsid w:val="00C037CC"/>
    <w:rsid w:val="00C04424"/>
    <w:rsid w:val="00C06B69"/>
    <w:rsid w:val="00C113A8"/>
    <w:rsid w:val="00C16A21"/>
    <w:rsid w:val="00C22B2A"/>
    <w:rsid w:val="00C2635F"/>
    <w:rsid w:val="00C26D3D"/>
    <w:rsid w:val="00C271DF"/>
    <w:rsid w:val="00C31B85"/>
    <w:rsid w:val="00C32796"/>
    <w:rsid w:val="00C347DA"/>
    <w:rsid w:val="00C347F7"/>
    <w:rsid w:val="00C3787B"/>
    <w:rsid w:val="00C40BA5"/>
    <w:rsid w:val="00C40F0E"/>
    <w:rsid w:val="00C45A2A"/>
    <w:rsid w:val="00C50A04"/>
    <w:rsid w:val="00C534EF"/>
    <w:rsid w:val="00C618AE"/>
    <w:rsid w:val="00C634B8"/>
    <w:rsid w:val="00C64398"/>
    <w:rsid w:val="00C64C50"/>
    <w:rsid w:val="00C65607"/>
    <w:rsid w:val="00C659AC"/>
    <w:rsid w:val="00C66886"/>
    <w:rsid w:val="00C67838"/>
    <w:rsid w:val="00C67EAD"/>
    <w:rsid w:val="00C707A1"/>
    <w:rsid w:val="00C70904"/>
    <w:rsid w:val="00C70AED"/>
    <w:rsid w:val="00C73601"/>
    <w:rsid w:val="00C77193"/>
    <w:rsid w:val="00C800E7"/>
    <w:rsid w:val="00C84694"/>
    <w:rsid w:val="00C86963"/>
    <w:rsid w:val="00C87640"/>
    <w:rsid w:val="00C920B4"/>
    <w:rsid w:val="00C9500A"/>
    <w:rsid w:val="00C95FE2"/>
    <w:rsid w:val="00CA072A"/>
    <w:rsid w:val="00CA07AF"/>
    <w:rsid w:val="00CB5E8B"/>
    <w:rsid w:val="00CC1D83"/>
    <w:rsid w:val="00CC50ED"/>
    <w:rsid w:val="00CC7A23"/>
    <w:rsid w:val="00CD5BA7"/>
    <w:rsid w:val="00CD6087"/>
    <w:rsid w:val="00CE036A"/>
    <w:rsid w:val="00CE3E70"/>
    <w:rsid w:val="00CE73A3"/>
    <w:rsid w:val="00CF0833"/>
    <w:rsid w:val="00CF10A6"/>
    <w:rsid w:val="00CF1CF9"/>
    <w:rsid w:val="00CF2496"/>
    <w:rsid w:val="00CF3FE5"/>
    <w:rsid w:val="00CF4665"/>
    <w:rsid w:val="00CF6CF0"/>
    <w:rsid w:val="00CF712D"/>
    <w:rsid w:val="00D033AF"/>
    <w:rsid w:val="00D1275B"/>
    <w:rsid w:val="00D12F22"/>
    <w:rsid w:val="00D13B9A"/>
    <w:rsid w:val="00D13E5A"/>
    <w:rsid w:val="00D21AB1"/>
    <w:rsid w:val="00D21C94"/>
    <w:rsid w:val="00D25734"/>
    <w:rsid w:val="00D32F22"/>
    <w:rsid w:val="00D32FD8"/>
    <w:rsid w:val="00D34989"/>
    <w:rsid w:val="00D34B6B"/>
    <w:rsid w:val="00D35741"/>
    <w:rsid w:val="00D35C50"/>
    <w:rsid w:val="00D41377"/>
    <w:rsid w:val="00D41951"/>
    <w:rsid w:val="00D44DDD"/>
    <w:rsid w:val="00D5081E"/>
    <w:rsid w:val="00D52FB5"/>
    <w:rsid w:val="00D53865"/>
    <w:rsid w:val="00D55B5B"/>
    <w:rsid w:val="00D55C70"/>
    <w:rsid w:val="00D56E51"/>
    <w:rsid w:val="00D62D75"/>
    <w:rsid w:val="00D64F09"/>
    <w:rsid w:val="00D676DE"/>
    <w:rsid w:val="00D70D36"/>
    <w:rsid w:val="00D72F3A"/>
    <w:rsid w:val="00D73A30"/>
    <w:rsid w:val="00D76409"/>
    <w:rsid w:val="00D77893"/>
    <w:rsid w:val="00D80B58"/>
    <w:rsid w:val="00D85A62"/>
    <w:rsid w:val="00D87F56"/>
    <w:rsid w:val="00D90BD9"/>
    <w:rsid w:val="00D94A29"/>
    <w:rsid w:val="00D96632"/>
    <w:rsid w:val="00DA056D"/>
    <w:rsid w:val="00DA11FE"/>
    <w:rsid w:val="00DA2FAB"/>
    <w:rsid w:val="00DA51B5"/>
    <w:rsid w:val="00DA59D0"/>
    <w:rsid w:val="00DB1526"/>
    <w:rsid w:val="00DB152C"/>
    <w:rsid w:val="00DB28D7"/>
    <w:rsid w:val="00DB5BB1"/>
    <w:rsid w:val="00DC2D08"/>
    <w:rsid w:val="00DC6F22"/>
    <w:rsid w:val="00DD11CA"/>
    <w:rsid w:val="00DD1396"/>
    <w:rsid w:val="00DD2AF6"/>
    <w:rsid w:val="00DD4F95"/>
    <w:rsid w:val="00DD6612"/>
    <w:rsid w:val="00DE1EC8"/>
    <w:rsid w:val="00DF064F"/>
    <w:rsid w:val="00DF36EC"/>
    <w:rsid w:val="00E15506"/>
    <w:rsid w:val="00E15F6A"/>
    <w:rsid w:val="00E203BC"/>
    <w:rsid w:val="00E21F13"/>
    <w:rsid w:val="00E246F1"/>
    <w:rsid w:val="00E24935"/>
    <w:rsid w:val="00E256A4"/>
    <w:rsid w:val="00E33A1F"/>
    <w:rsid w:val="00E33BC6"/>
    <w:rsid w:val="00E34FC7"/>
    <w:rsid w:val="00E358AC"/>
    <w:rsid w:val="00E359C5"/>
    <w:rsid w:val="00E44A24"/>
    <w:rsid w:val="00E44CA4"/>
    <w:rsid w:val="00E45B34"/>
    <w:rsid w:val="00E46284"/>
    <w:rsid w:val="00E51E4A"/>
    <w:rsid w:val="00E5363F"/>
    <w:rsid w:val="00E553C9"/>
    <w:rsid w:val="00E609AE"/>
    <w:rsid w:val="00E63020"/>
    <w:rsid w:val="00E70EE9"/>
    <w:rsid w:val="00E82192"/>
    <w:rsid w:val="00E95088"/>
    <w:rsid w:val="00E95947"/>
    <w:rsid w:val="00E97F2C"/>
    <w:rsid w:val="00EA1053"/>
    <w:rsid w:val="00EA1414"/>
    <w:rsid w:val="00EA19EB"/>
    <w:rsid w:val="00EA4991"/>
    <w:rsid w:val="00EB1ABA"/>
    <w:rsid w:val="00EB7691"/>
    <w:rsid w:val="00EC4B64"/>
    <w:rsid w:val="00EC57D6"/>
    <w:rsid w:val="00ED0573"/>
    <w:rsid w:val="00ED2D1F"/>
    <w:rsid w:val="00ED5782"/>
    <w:rsid w:val="00ED7FBA"/>
    <w:rsid w:val="00EE48FD"/>
    <w:rsid w:val="00EF544B"/>
    <w:rsid w:val="00F0021D"/>
    <w:rsid w:val="00F03309"/>
    <w:rsid w:val="00F0481D"/>
    <w:rsid w:val="00F04ADB"/>
    <w:rsid w:val="00F118D9"/>
    <w:rsid w:val="00F11B72"/>
    <w:rsid w:val="00F12F72"/>
    <w:rsid w:val="00F13709"/>
    <w:rsid w:val="00F13F5F"/>
    <w:rsid w:val="00F1405D"/>
    <w:rsid w:val="00F141E6"/>
    <w:rsid w:val="00F159AD"/>
    <w:rsid w:val="00F1747F"/>
    <w:rsid w:val="00F23EC7"/>
    <w:rsid w:val="00F24A25"/>
    <w:rsid w:val="00F24E75"/>
    <w:rsid w:val="00F25266"/>
    <w:rsid w:val="00F25D79"/>
    <w:rsid w:val="00F26609"/>
    <w:rsid w:val="00F26D93"/>
    <w:rsid w:val="00F27897"/>
    <w:rsid w:val="00F27A2B"/>
    <w:rsid w:val="00F3108E"/>
    <w:rsid w:val="00F35F51"/>
    <w:rsid w:val="00F3640C"/>
    <w:rsid w:val="00F372BF"/>
    <w:rsid w:val="00F37937"/>
    <w:rsid w:val="00F41EE2"/>
    <w:rsid w:val="00F4221B"/>
    <w:rsid w:val="00F439D1"/>
    <w:rsid w:val="00F4535D"/>
    <w:rsid w:val="00F525C3"/>
    <w:rsid w:val="00F62391"/>
    <w:rsid w:val="00F657CF"/>
    <w:rsid w:val="00F65CB3"/>
    <w:rsid w:val="00F66B27"/>
    <w:rsid w:val="00F67B44"/>
    <w:rsid w:val="00F67BEF"/>
    <w:rsid w:val="00F756BA"/>
    <w:rsid w:val="00F75E16"/>
    <w:rsid w:val="00F77B11"/>
    <w:rsid w:val="00F802FD"/>
    <w:rsid w:val="00F85B4E"/>
    <w:rsid w:val="00F86A9E"/>
    <w:rsid w:val="00F87BF8"/>
    <w:rsid w:val="00F90A07"/>
    <w:rsid w:val="00F9363A"/>
    <w:rsid w:val="00FB00DD"/>
    <w:rsid w:val="00FB0934"/>
    <w:rsid w:val="00FB6DBF"/>
    <w:rsid w:val="00FB72D5"/>
    <w:rsid w:val="00FC003F"/>
    <w:rsid w:val="00FC4296"/>
    <w:rsid w:val="00FC5002"/>
    <w:rsid w:val="00FC79B9"/>
    <w:rsid w:val="00FD5490"/>
    <w:rsid w:val="00FE114E"/>
    <w:rsid w:val="00FE2A90"/>
    <w:rsid w:val="00FE2C36"/>
    <w:rsid w:val="00FE412A"/>
    <w:rsid w:val="00FE4256"/>
    <w:rsid w:val="00FE4E88"/>
    <w:rsid w:val="00FF1BDE"/>
    <w:rsid w:val="00FF2986"/>
    <w:rsid w:val="00FF3286"/>
    <w:rsid w:val="00FF7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2266BF"/>
  <w15:docId w15:val="{D2C01293-6420-4B06-97E4-983B6AC45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12ADF"/>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DA2F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7F6C0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E46284"/>
    <w:pPr>
      <w:keepNext/>
      <w:keepLines/>
      <w:spacing w:before="40"/>
      <w:outlineLvl w:val="2"/>
    </w:pPr>
    <w:rPr>
      <w:rFonts w:asciiTheme="majorHAnsi" w:eastAsiaTheme="majorEastAsia" w:hAnsiTheme="majorHAnsi" w:cstheme="majorBidi"/>
      <w:color w:val="1F3763" w:themeColor="accent1" w:themeShade="7F"/>
    </w:rPr>
  </w:style>
  <w:style w:type="paragraph" w:styleId="u4">
    <w:name w:val="heading 4"/>
    <w:basedOn w:val="Binhthng"/>
    <w:next w:val="Binhthng"/>
    <w:link w:val="u4Char"/>
    <w:uiPriority w:val="9"/>
    <w:semiHidden/>
    <w:unhideWhenUsed/>
    <w:qFormat/>
    <w:rsid w:val="00DD11C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A12ADF"/>
    <w:pPr>
      <w:tabs>
        <w:tab w:val="center" w:pos="4680"/>
        <w:tab w:val="right" w:pos="9360"/>
      </w:tabs>
    </w:pPr>
  </w:style>
  <w:style w:type="character" w:customStyle="1" w:styleId="utrangChar">
    <w:name w:val="Đầu trang Char"/>
    <w:basedOn w:val="Phngmcinhcuaoanvn"/>
    <w:link w:val="utrang"/>
    <w:uiPriority w:val="99"/>
    <w:rsid w:val="00A12ADF"/>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A12ADF"/>
    <w:pPr>
      <w:tabs>
        <w:tab w:val="center" w:pos="4680"/>
        <w:tab w:val="right" w:pos="9360"/>
      </w:tabs>
    </w:pPr>
  </w:style>
  <w:style w:type="character" w:customStyle="1" w:styleId="ChntrangChar">
    <w:name w:val="Chân trang Char"/>
    <w:basedOn w:val="Phngmcinhcuaoanvn"/>
    <w:link w:val="Chntrang"/>
    <w:uiPriority w:val="99"/>
    <w:rsid w:val="00A12ADF"/>
    <w:rPr>
      <w:rFonts w:ascii="Times New Roman" w:eastAsia="Times New Roman" w:hAnsi="Times New Roman" w:cs="Times New Roman"/>
      <w:sz w:val="24"/>
      <w:szCs w:val="24"/>
    </w:rPr>
  </w:style>
  <w:style w:type="paragraph" w:styleId="oancuaDanhsach">
    <w:name w:val="List Paragraph"/>
    <w:basedOn w:val="Binhthng"/>
    <w:uiPriority w:val="34"/>
    <w:qFormat/>
    <w:rsid w:val="00C67838"/>
    <w:pPr>
      <w:ind w:left="720"/>
      <w:contextualSpacing/>
    </w:pPr>
  </w:style>
  <w:style w:type="numbering" w:customStyle="1" w:styleId="CurrentList1">
    <w:name w:val="Current List1"/>
    <w:uiPriority w:val="99"/>
    <w:rsid w:val="00C67838"/>
    <w:pPr>
      <w:numPr>
        <w:numId w:val="4"/>
      </w:numPr>
    </w:pPr>
  </w:style>
  <w:style w:type="character" w:styleId="SDong">
    <w:name w:val="line number"/>
    <w:basedOn w:val="Phngmcinhcuaoanvn"/>
    <w:uiPriority w:val="99"/>
    <w:semiHidden/>
    <w:unhideWhenUsed/>
    <w:rsid w:val="00C73601"/>
  </w:style>
  <w:style w:type="character" w:styleId="ThamchiuChuthich">
    <w:name w:val="annotation reference"/>
    <w:basedOn w:val="Phngmcinhcuaoanvn"/>
    <w:uiPriority w:val="99"/>
    <w:semiHidden/>
    <w:unhideWhenUsed/>
    <w:rsid w:val="00B2316A"/>
    <w:rPr>
      <w:sz w:val="16"/>
      <w:szCs w:val="16"/>
    </w:rPr>
  </w:style>
  <w:style w:type="paragraph" w:styleId="VnbanChuthich">
    <w:name w:val="annotation text"/>
    <w:basedOn w:val="Binhthng"/>
    <w:link w:val="VnbanChuthichChar"/>
    <w:uiPriority w:val="99"/>
    <w:unhideWhenUsed/>
    <w:rsid w:val="00B2316A"/>
    <w:rPr>
      <w:sz w:val="20"/>
      <w:szCs w:val="20"/>
    </w:rPr>
  </w:style>
  <w:style w:type="character" w:customStyle="1" w:styleId="VnbanChuthichChar">
    <w:name w:val="Văn bản Chú thích Char"/>
    <w:basedOn w:val="Phngmcinhcuaoanvn"/>
    <w:link w:val="VnbanChuthich"/>
    <w:uiPriority w:val="99"/>
    <w:rsid w:val="00B2316A"/>
    <w:rPr>
      <w:rFonts w:ascii="Times New Roman" w:eastAsia="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B2316A"/>
    <w:rPr>
      <w:b/>
      <w:bCs/>
    </w:rPr>
  </w:style>
  <w:style w:type="character" w:customStyle="1" w:styleId="ChuChuthichChar">
    <w:name w:val="Chủ đề Chú thích Char"/>
    <w:basedOn w:val="VnbanChuthichChar"/>
    <w:link w:val="ChuChuthich"/>
    <w:uiPriority w:val="99"/>
    <w:semiHidden/>
    <w:rsid w:val="00B2316A"/>
    <w:rPr>
      <w:rFonts w:ascii="Times New Roman" w:eastAsia="Times New Roman" w:hAnsi="Times New Roman" w:cs="Times New Roman"/>
      <w:b/>
      <w:bCs/>
      <w:sz w:val="20"/>
      <w:szCs w:val="20"/>
    </w:rPr>
  </w:style>
  <w:style w:type="character" w:styleId="Siuktni">
    <w:name w:val="Hyperlink"/>
    <w:basedOn w:val="Phngmcinhcuaoanvn"/>
    <w:uiPriority w:val="99"/>
    <w:unhideWhenUsed/>
    <w:rsid w:val="00E63020"/>
    <w:rPr>
      <w:color w:val="0563C1" w:themeColor="hyperlink"/>
      <w:u w:val="single"/>
    </w:rPr>
  </w:style>
  <w:style w:type="character" w:customStyle="1" w:styleId="UnresolvedMention1">
    <w:name w:val="Unresolved Mention1"/>
    <w:basedOn w:val="Phngmcinhcuaoanvn"/>
    <w:uiPriority w:val="99"/>
    <w:semiHidden/>
    <w:unhideWhenUsed/>
    <w:rsid w:val="00E63020"/>
    <w:rPr>
      <w:color w:val="605E5C"/>
      <w:shd w:val="clear" w:color="auto" w:fill="E1DFDD"/>
    </w:rPr>
  </w:style>
  <w:style w:type="character" w:customStyle="1" w:styleId="u1Char">
    <w:name w:val="Đầu đề 1 Char"/>
    <w:basedOn w:val="Phngmcinhcuaoanvn"/>
    <w:link w:val="u1"/>
    <w:uiPriority w:val="9"/>
    <w:rsid w:val="00DA2FAB"/>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Phngmcinhcuaoanvn"/>
    <w:uiPriority w:val="99"/>
    <w:semiHidden/>
    <w:unhideWhenUsed/>
    <w:rsid w:val="00DA2FAB"/>
    <w:rPr>
      <w:color w:val="954F72" w:themeColor="followedHyperlink"/>
      <w:u w:val="single"/>
    </w:rPr>
  </w:style>
  <w:style w:type="paragraph" w:styleId="ThngthngWeb">
    <w:name w:val="Normal (Web)"/>
    <w:basedOn w:val="Binhthng"/>
    <w:uiPriority w:val="99"/>
    <w:semiHidden/>
    <w:unhideWhenUsed/>
    <w:rsid w:val="0040142D"/>
  </w:style>
  <w:style w:type="character" w:customStyle="1" w:styleId="u2Char">
    <w:name w:val="Đầu đề 2 Char"/>
    <w:basedOn w:val="Phngmcinhcuaoanvn"/>
    <w:link w:val="u2"/>
    <w:uiPriority w:val="9"/>
    <w:semiHidden/>
    <w:rsid w:val="007F6C0C"/>
    <w:rPr>
      <w:rFonts w:asciiTheme="majorHAnsi" w:eastAsiaTheme="majorEastAsia" w:hAnsiTheme="majorHAnsi" w:cstheme="majorBidi"/>
      <w:color w:val="2F5496" w:themeColor="accent1" w:themeShade="BF"/>
      <w:sz w:val="26"/>
      <w:szCs w:val="26"/>
    </w:rPr>
  </w:style>
  <w:style w:type="paragraph" w:styleId="Duytlai">
    <w:name w:val="Revision"/>
    <w:hidden/>
    <w:uiPriority w:val="99"/>
    <w:semiHidden/>
    <w:rsid w:val="00D73A30"/>
    <w:pPr>
      <w:spacing w:after="0" w:line="240" w:lineRule="auto"/>
    </w:pPr>
    <w:rPr>
      <w:rFonts w:ascii="Times New Roman" w:eastAsia="Times New Roman" w:hAnsi="Times New Roman" w:cs="Times New Roman"/>
      <w:sz w:val="24"/>
      <w:szCs w:val="24"/>
    </w:rPr>
  </w:style>
  <w:style w:type="paragraph" w:styleId="Bongchuthich">
    <w:name w:val="Balloon Text"/>
    <w:basedOn w:val="Binhthng"/>
    <w:link w:val="BongchuthichChar"/>
    <w:uiPriority w:val="99"/>
    <w:semiHidden/>
    <w:unhideWhenUsed/>
    <w:rsid w:val="00B30330"/>
    <w:rPr>
      <w:rFonts w:ascii="Tahoma" w:hAnsi="Tahoma" w:cs="Tahoma"/>
      <w:sz w:val="16"/>
      <w:szCs w:val="16"/>
    </w:rPr>
  </w:style>
  <w:style w:type="character" w:customStyle="1" w:styleId="BongchuthichChar">
    <w:name w:val="Bóng chú thích Char"/>
    <w:basedOn w:val="Phngmcinhcuaoanvn"/>
    <w:link w:val="Bongchuthich"/>
    <w:uiPriority w:val="99"/>
    <w:semiHidden/>
    <w:rsid w:val="00B30330"/>
    <w:rPr>
      <w:rFonts w:ascii="Tahoma" w:eastAsia="Times New Roman" w:hAnsi="Tahoma" w:cs="Tahoma"/>
      <w:sz w:val="16"/>
      <w:szCs w:val="16"/>
    </w:rPr>
  </w:style>
  <w:style w:type="paragraph" w:styleId="uMucluc">
    <w:name w:val="TOC Heading"/>
    <w:basedOn w:val="u1"/>
    <w:next w:val="Binhthng"/>
    <w:uiPriority w:val="39"/>
    <w:unhideWhenUsed/>
    <w:qFormat/>
    <w:rsid w:val="00BD2280"/>
    <w:pPr>
      <w:spacing w:line="259" w:lineRule="auto"/>
      <w:outlineLvl w:val="9"/>
    </w:pPr>
  </w:style>
  <w:style w:type="paragraph" w:styleId="Mucluc1">
    <w:name w:val="toc 1"/>
    <w:basedOn w:val="Binhthng"/>
    <w:next w:val="Binhthng"/>
    <w:autoRedefine/>
    <w:uiPriority w:val="39"/>
    <w:unhideWhenUsed/>
    <w:rsid w:val="00BD2280"/>
    <w:pPr>
      <w:spacing w:after="100"/>
    </w:pPr>
  </w:style>
  <w:style w:type="paragraph" w:styleId="Mucluc2">
    <w:name w:val="toc 2"/>
    <w:basedOn w:val="Binhthng"/>
    <w:next w:val="Binhthng"/>
    <w:autoRedefine/>
    <w:uiPriority w:val="39"/>
    <w:unhideWhenUsed/>
    <w:rsid w:val="00755040"/>
    <w:pPr>
      <w:tabs>
        <w:tab w:val="left" w:pos="880"/>
        <w:tab w:val="right" w:leader="dot" w:pos="9060"/>
      </w:tabs>
      <w:spacing w:after="100"/>
      <w:ind w:left="240"/>
    </w:pPr>
  </w:style>
  <w:style w:type="paragraph" w:styleId="Mucluc3">
    <w:name w:val="toc 3"/>
    <w:basedOn w:val="Binhthng"/>
    <w:next w:val="Binhthng"/>
    <w:autoRedefine/>
    <w:uiPriority w:val="39"/>
    <w:unhideWhenUsed/>
    <w:rsid w:val="004B3F5B"/>
    <w:pPr>
      <w:spacing w:after="100"/>
      <w:ind w:left="480"/>
    </w:pPr>
  </w:style>
  <w:style w:type="paragraph" w:styleId="Chuthich">
    <w:name w:val="caption"/>
    <w:basedOn w:val="Binhthng"/>
    <w:next w:val="Binhthng"/>
    <w:uiPriority w:val="35"/>
    <w:unhideWhenUsed/>
    <w:qFormat/>
    <w:rsid w:val="002A48C2"/>
    <w:pPr>
      <w:spacing w:after="200"/>
    </w:pPr>
    <w:rPr>
      <w:i/>
      <w:iCs/>
      <w:color w:val="44546A" w:themeColor="text2"/>
      <w:sz w:val="18"/>
      <w:szCs w:val="18"/>
    </w:rPr>
  </w:style>
  <w:style w:type="paragraph" w:styleId="Banghinhminhhoa">
    <w:name w:val="table of figures"/>
    <w:basedOn w:val="Binhthng"/>
    <w:next w:val="Binhthng"/>
    <w:uiPriority w:val="99"/>
    <w:unhideWhenUsed/>
    <w:rsid w:val="002A48C2"/>
  </w:style>
  <w:style w:type="paragraph" w:customStyle="1" w:styleId="Default">
    <w:name w:val="Default"/>
    <w:rsid w:val="00EA19EB"/>
    <w:pPr>
      <w:autoSpaceDE w:val="0"/>
      <w:autoSpaceDN w:val="0"/>
      <w:adjustRightInd w:val="0"/>
      <w:spacing w:after="0" w:line="240" w:lineRule="auto"/>
    </w:pPr>
    <w:rPr>
      <w:rFonts w:ascii="Times New Roman" w:hAnsi="Times New Roman" w:cs="Times New Roman"/>
      <w:color w:val="000000"/>
      <w:sz w:val="24"/>
      <w:szCs w:val="24"/>
    </w:rPr>
  </w:style>
  <w:style w:type="character" w:styleId="cpChagiiquyt">
    <w:name w:val="Unresolved Mention"/>
    <w:basedOn w:val="Phngmcinhcuaoanvn"/>
    <w:uiPriority w:val="99"/>
    <w:semiHidden/>
    <w:unhideWhenUsed/>
    <w:rsid w:val="0081558B"/>
    <w:rPr>
      <w:color w:val="605E5C"/>
      <w:shd w:val="clear" w:color="auto" w:fill="E1DFDD"/>
    </w:rPr>
  </w:style>
  <w:style w:type="character" w:customStyle="1" w:styleId="u4Char">
    <w:name w:val="Đầu đề 4 Char"/>
    <w:basedOn w:val="Phngmcinhcuaoanvn"/>
    <w:link w:val="u4"/>
    <w:uiPriority w:val="9"/>
    <w:semiHidden/>
    <w:rsid w:val="00DD11CA"/>
    <w:rPr>
      <w:rFonts w:asciiTheme="majorHAnsi" w:eastAsiaTheme="majorEastAsia" w:hAnsiTheme="majorHAnsi" w:cstheme="majorBidi"/>
      <w:i/>
      <w:iCs/>
      <w:color w:val="2F5496" w:themeColor="accent1" w:themeShade="BF"/>
      <w:sz w:val="24"/>
      <w:szCs w:val="24"/>
    </w:rPr>
  </w:style>
  <w:style w:type="character" w:customStyle="1" w:styleId="u3Char">
    <w:name w:val="Đầu đề 3 Char"/>
    <w:basedOn w:val="Phngmcinhcuaoanvn"/>
    <w:link w:val="u3"/>
    <w:uiPriority w:val="9"/>
    <w:semiHidden/>
    <w:rsid w:val="00E46284"/>
    <w:rPr>
      <w:rFonts w:asciiTheme="majorHAnsi" w:eastAsiaTheme="majorEastAsia" w:hAnsiTheme="majorHAnsi" w:cstheme="majorBidi"/>
      <w:color w:val="1F3763" w:themeColor="accent1" w:themeShade="7F"/>
      <w:sz w:val="24"/>
      <w:szCs w:val="24"/>
    </w:rPr>
  </w:style>
  <w:style w:type="table" w:styleId="LiBang">
    <w:name w:val="Table Grid"/>
    <w:basedOn w:val="BangThngthng"/>
    <w:uiPriority w:val="39"/>
    <w:rsid w:val="00491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96286">
      <w:bodyDiv w:val="1"/>
      <w:marLeft w:val="0"/>
      <w:marRight w:val="0"/>
      <w:marTop w:val="0"/>
      <w:marBottom w:val="0"/>
      <w:divBdr>
        <w:top w:val="none" w:sz="0" w:space="0" w:color="auto"/>
        <w:left w:val="none" w:sz="0" w:space="0" w:color="auto"/>
        <w:bottom w:val="none" w:sz="0" w:space="0" w:color="auto"/>
        <w:right w:val="none" w:sz="0" w:space="0" w:color="auto"/>
      </w:divBdr>
    </w:div>
    <w:div w:id="15011464">
      <w:bodyDiv w:val="1"/>
      <w:marLeft w:val="0"/>
      <w:marRight w:val="0"/>
      <w:marTop w:val="0"/>
      <w:marBottom w:val="0"/>
      <w:divBdr>
        <w:top w:val="none" w:sz="0" w:space="0" w:color="auto"/>
        <w:left w:val="none" w:sz="0" w:space="0" w:color="auto"/>
        <w:bottom w:val="none" w:sz="0" w:space="0" w:color="auto"/>
        <w:right w:val="none" w:sz="0" w:space="0" w:color="auto"/>
      </w:divBdr>
    </w:div>
    <w:div w:id="40060812">
      <w:bodyDiv w:val="1"/>
      <w:marLeft w:val="0"/>
      <w:marRight w:val="0"/>
      <w:marTop w:val="0"/>
      <w:marBottom w:val="0"/>
      <w:divBdr>
        <w:top w:val="none" w:sz="0" w:space="0" w:color="auto"/>
        <w:left w:val="none" w:sz="0" w:space="0" w:color="auto"/>
        <w:bottom w:val="none" w:sz="0" w:space="0" w:color="auto"/>
        <w:right w:val="none" w:sz="0" w:space="0" w:color="auto"/>
      </w:divBdr>
    </w:div>
    <w:div w:id="46417635">
      <w:bodyDiv w:val="1"/>
      <w:marLeft w:val="0"/>
      <w:marRight w:val="0"/>
      <w:marTop w:val="0"/>
      <w:marBottom w:val="0"/>
      <w:divBdr>
        <w:top w:val="none" w:sz="0" w:space="0" w:color="auto"/>
        <w:left w:val="none" w:sz="0" w:space="0" w:color="auto"/>
        <w:bottom w:val="none" w:sz="0" w:space="0" w:color="auto"/>
        <w:right w:val="none" w:sz="0" w:space="0" w:color="auto"/>
      </w:divBdr>
    </w:div>
    <w:div w:id="47077345">
      <w:bodyDiv w:val="1"/>
      <w:marLeft w:val="0"/>
      <w:marRight w:val="0"/>
      <w:marTop w:val="0"/>
      <w:marBottom w:val="0"/>
      <w:divBdr>
        <w:top w:val="none" w:sz="0" w:space="0" w:color="auto"/>
        <w:left w:val="none" w:sz="0" w:space="0" w:color="auto"/>
        <w:bottom w:val="none" w:sz="0" w:space="0" w:color="auto"/>
        <w:right w:val="none" w:sz="0" w:space="0" w:color="auto"/>
      </w:divBdr>
    </w:div>
    <w:div w:id="87697147">
      <w:bodyDiv w:val="1"/>
      <w:marLeft w:val="0"/>
      <w:marRight w:val="0"/>
      <w:marTop w:val="0"/>
      <w:marBottom w:val="0"/>
      <w:divBdr>
        <w:top w:val="none" w:sz="0" w:space="0" w:color="auto"/>
        <w:left w:val="none" w:sz="0" w:space="0" w:color="auto"/>
        <w:bottom w:val="none" w:sz="0" w:space="0" w:color="auto"/>
        <w:right w:val="none" w:sz="0" w:space="0" w:color="auto"/>
      </w:divBdr>
    </w:div>
    <w:div w:id="123893247">
      <w:bodyDiv w:val="1"/>
      <w:marLeft w:val="0"/>
      <w:marRight w:val="0"/>
      <w:marTop w:val="0"/>
      <w:marBottom w:val="0"/>
      <w:divBdr>
        <w:top w:val="none" w:sz="0" w:space="0" w:color="auto"/>
        <w:left w:val="none" w:sz="0" w:space="0" w:color="auto"/>
        <w:bottom w:val="none" w:sz="0" w:space="0" w:color="auto"/>
        <w:right w:val="none" w:sz="0" w:space="0" w:color="auto"/>
      </w:divBdr>
    </w:div>
    <w:div w:id="134494093">
      <w:bodyDiv w:val="1"/>
      <w:marLeft w:val="0"/>
      <w:marRight w:val="0"/>
      <w:marTop w:val="0"/>
      <w:marBottom w:val="0"/>
      <w:divBdr>
        <w:top w:val="none" w:sz="0" w:space="0" w:color="auto"/>
        <w:left w:val="none" w:sz="0" w:space="0" w:color="auto"/>
        <w:bottom w:val="none" w:sz="0" w:space="0" w:color="auto"/>
        <w:right w:val="none" w:sz="0" w:space="0" w:color="auto"/>
      </w:divBdr>
    </w:div>
    <w:div w:id="135101208">
      <w:bodyDiv w:val="1"/>
      <w:marLeft w:val="0"/>
      <w:marRight w:val="0"/>
      <w:marTop w:val="0"/>
      <w:marBottom w:val="0"/>
      <w:divBdr>
        <w:top w:val="none" w:sz="0" w:space="0" w:color="auto"/>
        <w:left w:val="none" w:sz="0" w:space="0" w:color="auto"/>
        <w:bottom w:val="none" w:sz="0" w:space="0" w:color="auto"/>
        <w:right w:val="none" w:sz="0" w:space="0" w:color="auto"/>
      </w:divBdr>
    </w:div>
    <w:div w:id="178278304">
      <w:bodyDiv w:val="1"/>
      <w:marLeft w:val="0"/>
      <w:marRight w:val="0"/>
      <w:marTop w:val="0"/>
      <w:marBottom w:val="0"/>
      <w:divBdr>
        <w:top w:val="none" w:sz="0" w:space="0" w:color="auto"/>
        <w:left w:val="none" w:sz="0" w:space="0" w:color="auto"/>
        <w:bottom w:val="none" w:sz="0" w:space="0" w:color="auto"/>
        <w:right w:val="none" w:sz="0" w:space="0" w:color="auto"/>
      </w:divBdr>
    </w:div>
    <w:div w:id="196700891">
      <w:bodyDiv w:val="1"/>
      <w:marLeft w:val="0"/>
      <w:marRight w:val="0"/>
      <w:marTop w:val="0"/>
      <w:marBottom w:val="0"/>
      <w:divBdr>
        <w:top w:val="none" w:sz="0" w:space="0" w:color="auto"/>
        <w:left w:val="none" w:sz="0" w:space="0" w:color="auto"/>
        <w:bottom w:val="none" w:sz="0" w:space="0" w:color="auto"/>
        <w:right w:val="none" w:sz="0" w:space="0" w:color="auto"/>
      </w:divBdr>
    </w:div>
    <w:div w:id="211307801">
      <w:bodyDiv w:val="1"/>
      <w:marLeft w:val="0"/>
      <w:marRight w:val="0"/>
      <w:marTop w:val="0"/>
      <w:marBottom w:val="0"/>
      <w:divBdr>
        <w:top w:val="none" w:sz="0" w:space="0" w:color="auto"/>
        <w:left w:val="none" w:sz="0" w:space="0" w:color="auto"/>
        <w:bottom w:val="none" w:sz="0" w:space="0" w:color="auto"/>
        <w:right w:val="none" w:sz="0" w:space="0" w:color="auto"/>
      </w:divBdr>
    </w:div>
    <w:div w:id="253436808">
      <w:bodyDiv w:val="1"/>
      <w:marLeft w:val="0"/>
      <w:marRight w:val="0"/>
      <w:marTop w:val="0"/>
      <w:marBottom w:val="0"/>
      <w:divBdr>
        <w:top w:val="none" w:sz="0" w:space="0" w:color="auto"/>
        <w:left w:val="none" w:sz="0" w:space="0" w:color="auto"/>
        <w:bottom w:val="none" w:sz="0" w:space="0" w:color="auto"/>
        <w:right w:val="none" w:sz="0" w:space="0" w:color="auto"/>
      </w:divBdr>
    </w:div>
    <w:div w:id="289676435">
      <w:bodyDiv w:val="1"/>
      <w:marLeft w:val="0"/>
      <w:marRight w:val="0"/>
      <w:marTop w:val="0"/>
      <w:marBottom w:val="0"/>
      <w:divBdr>
        <w:top w:val="none" w:sz="0" w:space="0" w:color="auto"/>
        <w:left w:val="none" w:sz="0" w:space="0" w:color="auto"/>
        <w:bottom w:val="none" w:sz="0" w:space="0" w:color="auto"/>
        <w:right w:val="none" w:sz="0" w:space="0" w:color="auto"/>
      </w:divBdr>
    </w:div>
    <w:div w:id="294871386">
      <w:bodyDiv w:val="1"/>
      <w:marLeft w:val="0"/>
      <w:marRight w:val="0"/>
      <w:marTop w:val="0"/>
      <w:marBottom w:val="0"/>
      <w:divBdr>
        <w:top w:val="none" w:sz="0" w:space="0" w:color="auto"/>
        <w:left w:val="none" w:sz="0" w:space="0" w:color="auto"/>
        <w:bottom w:val="none" w:sz="0" w:space="0" w:color="auto"/>
        <w:right w:val="none" w:sz="0" w:space="0" w:color="auto"/>
      </w:divBdr>
    </w:div>
    <w:div w:id="305361012">
      <w:bodyDiv w:val="1"/>
      <w:marLeft w:val="0"/>
      <w:marRight w:val="0"/>
      <w:marTop w:val="0"/>
      <w:marBottom w:val="0"/>
      <w:divBdr>
        <w:top w:val="none" w:sz="0" w:space="0" w:color="auto"/>
        <w:left w:val="none" w:sz="0" w:space="0" w:color="auto"/>
        <w:bottom w:val="none" w:sz="0" w:space="0" w:color="auto"/>
        <w:right w:val="none" w:sz="0" w:space="0" w:color="auto"/>
      </w:divBdr>
    </w:div>
    <w:div w:id="305596214">
      <w:bodyDiv w:val="1"/>
      <w:marLeft w:val="0"/>
      <w:marRight w:val="0"/>
      <w:marTop w:val="0"/>
      <w:marBottom w:val="0"/>
      <w:divBdr>
        <w:top w:val="none" w:sz="0" w:space="0" w:color="auto"/>
        <w:left w:val="none" w:sz="0" w:space="0" w:color="auto"/>
        <w:bottom w:val="none" w:sz="0" w:space="0" w:color="auto"/>
        <w:right w:val="none" w:sz="0" w:space="0" w:color="auto"/>
      </w:divBdr>
    </w:div>
    <w:div w:id="312953715">
      <w:bodyDiv w:val="1"/>
      <w:marLeft w:val="0"/>
      <w:marRight w:val="0"/>
      <w:marTop w:val="0"/>
      <w:marBottom w:val="0"/>
      <w:divBdr>
        <w:top w:val="none" w:sz="0" w:space="0" w:color="auto"/>
        <w:left w:val="none" w:sz="0" w:space="0" w:color="auto"/>
        <w:bottom w:val="none" w:sz="0" w:space="0" w:color="auto"/>
        <w:right w:val="none" w:sz="0" w:space="0" w:color="auto"/>
      </w:divBdr>
    </w:div>
    <w:div w:id="314913219">
      <w:bodyDiv w:val="1"/>
      <w:marLeft w:val="0"/>
      <w:marRight w:val="0"/>
      <w:marTop w:val="0"/>
      <w:marBottom w:val="0"/>
      <w:divBdr>
        <w:top w:val="none" w:sz="0" w:space="0" w:color="auto"/>
        <w:left w:val="none" w:sz="0" w:space="0" w:color="auto"/>
        <w:bottom w:val="none" w:sz="0" w:space="0" w:color="auto"/>
        <w:right w:val="none" w:sz="0" w:space="0" w:color="auto"/>
      </w:divBdr>
    </w:div>
    <w:div w:id="326054777">
      <w:bodyDiv w:val="1"/>
      <w:marLeft w:val="0"/>
      <w:marRight w:val="0"/>
      <w:marTop w:val="0"/>
      <w:marBottom w:val="0"/>
      <w:divBdr>
        <w:top w:val="none" w:sz="0" w:space="0" w:color="auto"/>
        <w:left w:val="none" w:sz="0" w:space="0" w:color="auto"/>
        <w:bottom w:val="none" w:sz="0" w:space="0" w:color="auto"/>
        <w:right w:val="none" w:sz="0" w:space="0" w:color="auto"/>
      </w:divBdr>
    </w:div>
    <w:div w:id="331108572">
      <w:bodyDiv w:val="1"/>
      <w:marLeft w:val="0"/>
      <w:marRight w:val="0"/>
      <w:marTop w:val="0"/>
      <w:marBottom w:val="0"/>
      <w:divBdr>
        <w:top w:val="none" w:sz="0" w:space="0" w:color="auto"/>
        <w:left w:val="none" w:sz="0" w:space="0" w:color="auto"/>
        <w:bottom w:val="none" w:sz="0" w:space="0" w:color="auto"/>
        <w:right w:val="none" w:sz="0" w:space="0" w:color="auto"/>
      </w:divBdr>
    </w:div>
    <w:div w:id="331488344">
      <w:bodyDiv w:val="1"/>
      <w:marLeft w:val="0"/>
      <w:marRight w:val="0"/>
      <w:marTop w:val="0"/>
      <w:marBottom w:val="0"/>
      <w:divBdr>
        <w:top w:val="none" w:sz="0" w:space="0" w:color="auto"/>
        <w:left w:val="none" w:sz="0" w:space="0" w:color="auto"/>
        <w:bottom w:val="none" w:sz="0" w:space="0" w:color="auto"/>
        <w:right w:val="none" w:sz="0" w:space="0" w:color="auto"/>
      </w:divBdr>
    </w:div>
    <w:div w:id="337081118">
      <w:bodyDiv w:val="1"/>
      <w:marLeft w:val="0"/>
      <w:marRight w:val="0"/>
      <w:marTop w:val="0"/>
      <w:marBottom w:val="0"/>
      <w:divBdr>
        <w:top w:val="none" w:sz="0" w:space="0" w:color="auto"/>
        <w:left w:val="none" w:sz="0" w:space="0" w:color="auto"/>
        <w:bottom w:val="none" w:sz="0" w:space="0" w:color="auto"/>
        <w:right w:val="none" w:sz="0" w:space="0" w:color="auto"/>
      </w:divBdr>
    </w:div>
    <w:div w:id="347145356">
      <w:bodyDiv w:val="1"/>
      <w:marLeft w:val="0"/>
      <w:marRight w:val="0"/>
      <w:marTop w:val="0"/>
      <w:marBottom w:val="0"/>
      <w:divBdr>
        <w:top w:val="none" w:sz="0" w:space="0" w:color="auto"/>
        <w:left w:val="none" w:sz="0" w:space="0" w:color="auto"/>
        <w:bottom w:val="none" w:sz="0" w:space="0" w:color="auto"/>
        <w:right w:val="none" w:sz="0" w:space="0" w:color="auto"/>
      </w:divBdr>
    </w:div>
    <w:div w:id="353312780">
      <w:bodyDiv w:val="1"/>
      <w:marLeft w:val="0"/>
      <w:marRight w:val="0"/>
      <w:marTop w:val="0"/>
      <w:marBottom w:val="0"/>
      <w:divBdr>
        <w:top w:val="none" w:sz="0" w:space="0" w:color="auto"/>
        <w:left w:val="none" w:sz="0" w:space="0" w:color="auto"/>
        <w:bottom w:val="none" w:sz="0" w:space="0" w:color="auto"/>
        <w:right w:val="none" w:sz="0" w:space="0" w:color="auto"/>
      </w:divBdr>
    </w:div>
    <w:div w:id="357463868">
      <w:bodyDiv w:val="1"/>
      <w:marLeft w:val="0"/>
      <w:marRight w:val="0"/>
      <w:marTop w:val="0"/>
      <w:marBottom w:val="0"/>
      <w:divBdr>
        <w:top w:val="none" w:sz="0" w:space="0" w:color="auto"/>
        <w:left w:val="none" w:sz="0" w:space="0" w:color="auto"/>
        <w:bottom w:val="none" w:sz="0" w:space="0" w:color="auto"/>
        <w:right w:val="none" w:sz="0" w:space="0" w:color="auto"/>
      </w:divBdr>
    </w:div>
    <w:div w:id="367144799">
      <w:bodyDiv w:val="1"/>
      <w:marLeft w:val="0"/>
      <w:marRight w:val="0"/>
      <w:marTop w:val="0"/>
      <w:marBottom w:val="0"/>
      <w:divBdr>
        <w:top w:val="none" w:sz="0" w:space="0" w:color="auto"/>
        <w:left w:val="none" w:sz="0" w:space="0" w:color="auto"/>
        <w:bottom w:val="none" w:sz="0" w:space="0" w:color="auto"/>
        <w:right w:val="none" w:sz="0" w:space="0" w:color="auto"/>
      </w:divBdr>
    </w:div>
    <w:div w:id="384720025">
      <w:bodyDiv w:val="1"/>
      <w:marLeft w:val="0"/>
      <w:marRight w:val="0"/>
      <w:marTop w:val="0"/>
      <w:marBottom w:val="0"/>
      <w:divBdr>
        <w:top w:val="none" w:sz="0" w:space="0" w:color="auto"/>
        <w:left w:val="none" w:sz="0" w:space="0" w:color="auto"/>
        <w:bottom w:val="none" w:sz="0" w:space="0" w:color="auto"/>
        <w:right w:val="none" w:sz="0" w:space="0" w:color="auto"/>
      </w:divBdr>
    </w:div>
    <w:div w:id="420686567">
      <w:bodyDiv w:val="1"/>
      <w:marLeft w:val="0"/>
      <w:marRight w:val="0"/>
      <w:marTop w:val="0"/>
      <w:marBottom w:val="0"/>
      <w:divBdr>
        <w:top w:val="none" w:sz="0" w:space="0" w:color="auto"/>
        <w:left w:val="none" w:sz="0" w:space="0" w:color="auto"/>
        <w:bottom w:val="none" w:sz="0" w:space="0" w:color="auto"/>
        <w:right w:val="none" w:sz="0" w:space="0" w:color="auto"/>
      </w:divBdr>
    </w:div>
    <w:div w:id="433209417">
      <w:bodyDiv w:val="1"/>
      <w:marLeft w:val="0"/>
      <w:marRight w:val="0"/>
      <w:marTop w:val="0"/>
      <w:marBottom w:val="0"/>
      <w:divBdr>
        <w:top w:val="none" w:sz="0" w:space="0" w:color="auto"/>
        <w:left w:val="none" w:sz="0" w:space="0" w:color="auto"/>
        <w:bottom w:val="none" w:sz="0" w:space="0" w:color="auto"/>
        <w:right w:val="none" w:sz="0" w:space="0" w:color="auto"/>
      </w:divBdr>
    </w:div>
    <w:div w:id="433281405">
      <w:bodyDiv w:val="1"/>
      <w:marLeft w:val="0"/>
      <w:marRight w:val="0"/>
      <w:marTop w:val="0"/>
      <w:marBottom w:val="0"/>
      <w:divBdr>
        <w:top w:val="none" w:sz="0" w:space="0" w:color="auto"/>
        <w:left w:val="none" w:sz="0" w:space="0" w:color="auto"/>
        <w:bottom w:val="none" w:sz="0" w:space="0" w:color="auto"/>
        <w:right w:val="none" w:sz="0" w:space="0" w:color="auto"/>
      </w:divBdr>
    </w:div>
    <w:div w:id="434134019">
      <w:bodyDiv w:val="1"/>
      <w:marLeft w:val="0"/>
      <w:marRight w:val="0"/>
      <w:marTop w:val="0"/>
      <w:marBottom w:val="0"/>
      <w:divBdr>
        <w:top w:val="none" w:sz="0" w:space="0" w:color="auto"/>
        <w:left w:val="none" w:sz="0" w:space="0" w:color="auto"/>
        <w:bottom w:val="none" w:sz="0" w:space="0" w:color="auto"/>
        <w:right w:val="none" w:sz="0" w:space="0" w:color="auto"/>
      </w:divBdr>
    </w:div>
    <w:div w:id="494491519">
      <w:bodyDiv w:val="1"/>
      <w:marLeft w:val="0"/>
      <w:marRight w:val="0"/>
      <w:marTop w:val="0"/>
      <w:marBottom w:val="0"/>
      <w:divBdr>
        <w:top w:val="none" w:sz="0" w:space="0" w:color="auto"/>
        <w:left w:val="none" w:sz="0" w:space="0" w:color="auto"/>
        <w:bottom w:val="none" w:sz="0" w:space="0" w:color="auto"/>
        <w:right w:val="none" w:sz="0" w:space="0" w:color="auto"/>
      </w:divBdr>
    </w:div>
    <w:div w:id="506677014">
      <w:bodyDiv w:val="1"/>
      <w:marLeft w:val="0"/>
      <w:marRight w:val="0"/>
      <w:marTop w:val="0"/>
      <w:marBottom w:val="0"/>
      <w:divBdr>
        <w:top w:val="none" w:sz="0" w:space="0" w:color="auto"/>
        <w:left w:val="none" w:sz="0" w:space="0" w:color="auto"/>
        <w:bottom w:val="none" w:sz="0" w:space="0" w:color="auto"/>
        <w:right w:val="none" w:sz="0" w:space="0" w:color="auto"/>
      </w:divBdr>
    </w:div>
    <w:div w:id="509833809">
      <w:bodyDiv w:val="1"/>
      <w:marLeft w:val="0"/>
      <w:marRight w:val="0"/>
      <w:marTop w:val="0"/>
      <w:marBottom w:val="0"/>
      <w:divBdr>
        <w:top w:val="none" w:sz="0" w:space="0" w:color="auto"/>
        <w:left w:val="none" w:sz="0" w:space="0" w:color="auto"/>
        <w:bottom w:val="none" w:sz="0" w:space="0" w:color="auto"/>
        <w:right w:val="none" w:sz="0" w:space="0" w:color="auto"/>
      </w:divBdr>
    </w:div>
    <w:div w:id="511578295">
      <w:bodyDiv w:val="1"/>
      <w:marLeft w:val="0"/>
      <w:marRight w:val="0"/>
      <w:marTop w:val="0"/>
      <w:marBottom w:val="0"/>
      <w:divBdr>
        <w:top w:val="none" w:sz="0" w:space="0" w:color="auto"/>
        <w:left w:val="none" w:sz="0" w:space="0" w:color="auto"/>
        <w:bottom w:val="none" w:sz="0" w:space="0" w:color="auto"/>
        <w:right w:val="none" w:sz="0" w:space="0" w:color="auto"/>
      </w:divBdr>
    </w:div>
    <w:div w:id="519978851">
      <w:bodyDiv w:val="1"/>
      <w:marLeft w:val="0"/>
      <w:marRight w:val="0"/>
      <w:marTop w:val="0"/>
      <w:marBottom w:val="0"/>
      <w:divBdr>
        <w:top w:val="none" w:sz="0" w:space="0" w:color="auto"/>
        <w:left w:val="none" w:sz="0" w:space="0" w:color="auto"/>
        <w:bottom w:val="none" w:sz="0" w:space="0" w:color="auto"/>
        <w:right w:val="none" w:sz="0" w:space="0" w:color="auto"/>
      </w:divBdr>
    </w:div>
    <w:div w:id="543907599">
      <w:bodyDiv w:val="1"/>
      <w:marLeft w:val="0"/>
      <w:marRight w:val="0"/>
      <w:marTop w:val="0"/>
      <w:marBottom w:val="0"/>
      <w:divBdr>
        <w:top w:val="none" w:sz="0" w:space="0" w:color="auto"/>
        <w:left w:val="none" w:sz="0" w:space="0" w:color="auto"/>
        <w:bottom w:val="none" w:sz="0" w:space="0" w:color="auto"/>
        <w:right w:val="none" w:sz="0" w:space="0" w:color="auto"/>
      </w:divBdr>
    </w:div>
    <w:div w:id="556821213">
      <w:bodyDiv w:val="1"/>
      <w:marLeft w:val="0"/>
      <w:marRight w:val="0"/>
      <w:marTop w:val="0"/>
      <w:marBottom w:val="0"/>
      <w:divBdr>
        <w:top w:val="none" w:sz="0" w:space="0" w:color="auto"/>
        <w:left w:val="none" w:sz="0" w:space="0" w:color="auto"/>
        <w:bottom w:val="none" w:sz="0" w:space="0" w:color="auto"/>
        <w:right w:val="none" w:sz="0" w:space="0" w:color="auto"/>
      </w:divBdr>
    </w:div>
    <w:div w:id="560675492">
      <w:bodyDiv w:val="1"/>
      <w:marLeft w:val="0"/>
      <w:marRight w:val="0"/>
      <w:marTop w:val="0"/>
      <w:marBottom w:val="0"/>
      <w:divBdr>
        <w:top w:val="none" w:sz="0" w:space="0" w:color="auto"/>
        <w:left w:val="none" w:sz="0" w:space="0" w:color="auto"/>
        <w:bottom w:val="none" w:sz="0" w:space="0" w:color="auto"/>
        <w:right w:val="none" w:sz="0" w:space="0" w:color="auto"/>
      </w:divBdr>
    </w:div>
    <w:div w:id="590743178">
      <w:bodyDiv w:val="1"/>
      <w:marLeft w:val="0"/>
      <w:marRight w:val="0"/>
      <w:marTop w:val="0"/>
      <w:marBottom w:val="0"/>
      <w:divBdr>
        <w:top w:val="none" w:sz="0" w:space="0" w:color="auto"/>
        <w:left w:val="none" w:sz="0" w:space="0" w:color="auto"/>
        <w:bottom w:val="none" w:sz="0" w:space="0" w:color="auto"/>
        <w:right w:val="none" w:sz="0" w:space="0" w:color="auto"/>
      </w:divBdr>
    </w:div>
    <w:div w:id="591165697">
      <w:bodyDiv w:val="1"/>
      <w:marLeft w:val="0"/>
      <w:marRight w:val="0"/>
      <w:marTop w:val="0"/>
      <w:marBottom w:val="0"/>
      <w:divBdr>
        <w:top w:val="none" w:sz="0" w:space="0" w:color="auto"/>
        <w:left w:val="none" w:sz="0" w:space="0" w:color="auto"/>
        <w:bottom w:val="none" w:sz="0" w:space="0" w:color="auto"/>
        <w:right w:val="none" w:sz="0" w:space="0" w:color="auto"/>
      </w:divBdr>
    </w:div>
    <w:div w:id="618414239">
      <w:bodyDiv w:val="1"/>
      <w:marLeft w:val="0"/>
      <w:marRight w:val="0"/>
      <w:marTop w:val="0"/>
      <w:marBottom w:val="0"/>
      <w:divBdr>
        <w:top w:val="none" w:sz="0" w:space="0" w:color="auto"/>
        <w:left w:val="none" w:sz="0" w:space="0" w:color="auto"/>
        <w:bottom w:val="none" w:sz="0" w:space="0" w:color="auto"/>
        <w:right w:val="none" w:sz="0" w:space="0" w:color="auto"/>
      </w:divBdr>
    </w:div>
    <w:div w:id="643395230">
      <w:bodyDiv w:val="1"/>
      <w:marLeft w:val="0"/>
      <w:marRight w:val="0"/>
      <w:marTop w:val="0"/>
      <w:marBottom w:val="0"/>
      <w:divBdr>
        <w:top w:val="none" w:sz="0" w:space="0" w:color="auto"/>
        <w:left w:val="none" w:sz="0" w:space="0" w:color="auto"/>
        <w:bottom w:val="none" w:sz="0" w:space="0" w:color="auto"/>
        <w:right w:val="none" w:sz="0" w:space="0" w:color="auto"/>
      </w:divBdr>
    </w:div>
    <w:div w:id="645280487">
      <w:bodyDiv w:val="1"/>
      <w:marLeft w:val="0"/>
      <w:marRight w:val="0"/>
      <w:marTop w:val="0"/>
      <w:marBottom w:val="0"/>
      <w:divBdr>
        <w:top w:val="none" w:sz="0" w:space="0" w:color="auto"/>
        <w:left w:val="none" w:sz="0" w:space="0" w:color="auto"/>
        <w:bottom w:val="none" w:sz="0" w:space="0" w:color="auto"/>
        <w:right w:val="none" w:sz="0" w:space="0" w:color="auto"/>
      </w:divBdr>
    </w:div>
    <w:div w:id="646789129">
      <w:bodyDiv w:val="1"/>
      <w:marLeft w:val="0"/>
      <w:marRight w:val="0"/>
      <w:marTop w:val="0"/>
      <w:marBottom w:val="0"/>
      <w:divBdr>
        <w:top w:val="none" w:sz="0" w:space="0" w:color="auto"/>
        <w:left w:val="none" w:sz="0" w:space="0" w:color="auto"/>
        <w:bottom w:val="none" w:sz="0" w:space="0" w:color="auto"/>
        <w:right w:val="none" w:sz="0" w:space="0" w:color="auto"/>
      </w:divBdr>
    </w:div>
    <w:div w:id="659428559">
      <w:bodyDiv w:val="1"/>
      <w:marLeft w:val="0"/>
      <w:marRight w:val="0"/>
      <w:marTop w:val="0"/>
      <w:marBottom w:val="0"/>
      <w:divBdr>
        <w:top w:val="none" w:sz="0" w:space="0" w:color="auto"/>
        <w:left w:val="none" w:sz="0" w:space="0" w:color="auto"/>
        <w:bottom w:val="none" w:sz="0" w:space="0" w:color="auto"/>
        <w:right w:val="none" w:sz="0" w:space="0" w:color="auto"/>
      </w:divBdr>
    </w:div>
    <w:div w:id="670371799">
      <w:bodyDiv w:val="1"/>
      <w:marLeft w:val="0"/>
      <w:marRight w:val="0"/>
      <w:marTop w:val="0"/>
      <w:marBottom w:val="0"/>
      <w:divBdr>
        <w:top w:val="none" w:sz="0" w:space="0" w:color="auto"/>
        <w:left w:val="none" w:sz="0" w:space="0" w:color="auto"/>
        <w:bottom w:val="none" w:sz="0" w:space="0" w:color="auto"/>
        <w:right w:val="none" w:sz="0" w:space="0" w:color="auto"/>
      </w:divBdr>
    </w:div>
    <w:div w:id="670792927">
      <w:bodyDiv w:val="1"/>
      <w:marLeft w:val="0"/>
      <w:marRight w:val="0"/>
      <w:marTop w:val="0"/>
      <w:marBottom w:val="0"/>
      <w:divBdr>
        <w:top w:val="none" w:sz="0" w:space="0" w:color="auto"/>
        <w:left w:val="none" w:sz="0" w:space="0" w:color="auto"/>
        <w:bottom w:val="none" w:sz="0" w:space="0" w:color="auto"/>
        <w:right w:val="none" w:sz="0" w:space="0" w:color="auto"/>
      </w:divBdr>
    </w:div>
    <w:div w:id="672805931">
      <w:bodyDiv w:val="1"/>
      <w:marLeft w:val="0"/>
      <w:marRight w:val="0"/>
      <w:marTop w:val="0"/>
      <w:marBottom w:val="0"/>
      <w:divBdr>
        <w:top w:val="none" w:sz="0" w:space="0" w:color="auto"/>
        <w:left w:val="none" w:sz="0" w:space="0" w:color="auto"/>
        <w:bottom w:val="none" w:sz="0" w:space="0" w:color="auto"/>
        <w:right w:val="none" w:sz="0" w:space="0" w:color="auto"/>
      </w:divBdr>
    </w:div>
    <w:div w:id="674914457">
      <w:bodyDiv w:val="1"/>
      <w:marLeft w:val="0"/>
      <w:marRight w:val="0"/>
      <w:marTop w:val="0"/>
      <w:marBottom w:val="0"/>
      <w:divBdr>
        <w:top w:val="none" w:sz="0" w:space="0" w:color="auto"/>
        <w:left w:val="none" w:sz="0" w:space="0" w:color="auto"/>
        <w:bottom w:val="none" w:sz="0" w:space="0" w:color="auto"/>
        <w:right w:val="none" w:sz="0" w:space="0" w:color="auto"/>
      </w:divBdr>
    </w:div>
    <w:div w:id="679085285">
      <w:bodyDiv w:val="1"/>
      <w:marLeft w:val="0"/>
      <w:marRight w:val="0"/>
      <w:marTop w:val="0"/>
      <w:marBottom w:val="0"/>
      <w:divBdr>
        <w:top w:val="none" w:sz="0" w:space="0" w:color="auto"/>
        <w:left w:val="none" w:sz="0" w:space="0" w:color="auto"/>
        <w:bottom w:val="none" w:sz="0" w:space="0" w:color="auto"/>
        <w:right w:val="none" w:sz="0" w:space="0" w:color="auto"/>
      </w:divBdr>
    </w:div>
    <w:div w:id="686761107">
      <w:bodyDiv w:val="1"/>
      <w:marLeft w:val="0"/>
      <w:marRight w:val="0"/>
      <w:marTop w:val="0"/>
      <w:marBottom w:val="0"/>
      <w:divBdr>
        <w:top w:val="none" w:sz="0" w:space="0" w:color="auto"/>
        <w:left w:val="none" w:sz="0" w:space="0" w:color="auto"/>
        <w:bottom w:val="none" w:sz="0" w:space="0" w:color="auto"/>
        <w:right w:val="none" w:sz="0" w:space="0" w:color="auto"/>
      </w:divBdr>
    </w:div>
    <w:div w:id="731855578">
      <w:bodyDiv w:val="1"/>
      <w:marLeft w:val="0"/>
      <w:marRight w:val="0"/>
      <w:marTop w:val="0"/>
      <w:marBottom w:val="0"/>
      <w:divBdr>
        <w:top w:val="none" w:sz="0" w:space="0" w:color="auto"/>
        <w:left w:val="none" w:sz="0" w:space="0" w:color="auto"/>
        <w:bottom w:val="none" w:sz="0" w:space="0" w:color="auto"/>
        <w:right w:val="none" w:sz="0" w:space="0" w:color="auto"/>
      </w:divBdr>
    </w:div>
    <w:div w:id="743375069">
      <w:bodyDiv w:val="1"/>
      <w:marLeft w:val="0"/>
      <w:marRight w:val="0"/>
      <w:marTop w:val="0"/>
      <w:marBottom w:val="0"/>
      <w:divBdr>
        <w:top w:val="none" w:sz="0" w:space="0" w:color="auto"/>
        <w:left w:val="none" w:sz="0" w:space="0" w:color="auto"/>
        <w:bottom w:val="none" w:sz="0" w:space="0" w:color="auto"/>
        <w:right w:val="none" w:sz="0" w:space="0" w:color="auto"/>
      </w:divBdr>
    </w:div>
    <w:div w:id="760687103">
      <w:bodyDiv w:val="1"/>
      <w:marLeft w:val="0"/>
      <w:marRight w:val="0"/>
      <w:marTop w:val="0"/>
      <w:marBottom w:val="0"/>
      <w:divBdr>
        <w:top w:val="none" w:sz="0" w:space="0" w:color="auto"/>
        <w:left w:val="none" w:sz="0" w:space="0" w:color="auto"/>
        <w:bottom w:val="none" w:sz="0" w:space="0" w:color="auto"/>
        <w:right w:val="none" w:sz="0" w:space="0" w:color="auto"/>
      </w:divBdr>
    </w:div>
    <w:div w:id="766197894">
      <w:bodyDiv w:val="1"/>
      <w:marLeft w:val="0"/>
      <w:marRight w:val="0"/>
      <w:marTop w:val="0"/>
      <w:marBottom w:val="0"/>
      <w:divBdr>
        <w:top w:val="none" w:sz="0" w:space="0" w:color="auto"/>
        <w:left w:val="none" w:sz="0" w:space="0" w:color="auto"/>
        <w:bottom w:val="none" w:sz="0" w:space="0" w:color="auto"/>
        <w:right w:val="none" w:sz="0" w:space="0" w:color="auto"/>
      </w:divBdr>
    </w:div>
    <w:div w:id="767777420">
      <w:bodyDiv w:val="1"/>
      <w:marLeft w:val="0"/>
      <w:marRight w:val="0"/>
      <w:marTop w:val="0"/>
      <w:marBottom w:val="0"/>
      <w:divBdr>
        <w:top w:val="none" w:sz="0" w:space="0" w:color="auto"/>
        <w:left w:val="none" w:sz="0" w:space="0" w:color="auto"/>
        <w:bottom w:val="none" w:sz="0" w:space="0" w:color="auto"/>
        <w:right w:val="none" w:sz="0" w:space="0" w:color="auto"/>
      </w:divBdr>
    </w:div>
    <w:div w:id="770394460">
      <w:bodyDiv w:val="1"/>
      <w:marLeft w:val="0"/>
      <w:marRight w:val="0"/>
      <w:marTop w:val="0"/>
      <w:marBottom w:val="0"/>
      <w:divBdr>
        <w:top w:val="none" w:sz="0" w:space="0" w:color="auto"/>
        <w:left w:val="none" w:sz="0" w:space="0" w:color="auto"/>
        <w:bottom w:val="none" w:sz="0" w:space="0" w:color="auto"/>
        <w:right w:val="none" w:sz="0" w:space="0" w:color="auto"/>
      </w:divBdr>
    </w:div>
    <w:div w:id="781730055">
      <w:bodyDiv w:val="1"/>
      <w:marLeft w:val="0"/>
      <w:marRight w:val="0"/>
      <w:marTop w:val="0"/>
      <w:marBottom w:val="0"/>
      <w:divBdr>
        <w:top w:val="none" w:sz="0" w:space="0" w:color="auto"/>
        <w:left w:val="none" w:sz="0" w:space="0" w:color="auto"/>
        <w:bottom w:val="none" w:sz="0" w:space="0" w:color="auto"/>
        <w:right w:val="none" w:sz="0" w:space="0" w:color="auto"/>
      </w:divBdr>
    </w:div>
    <w:div w:id="786580387">
      <w:bodyDiv w:val="1"/>
      <w:marLeft w:val="0"/>
      <w:marRight w:val="0"/>
      <w:marTop w:val="0"/>
      <w:marBottom w:val="0"/>
      <w:divBdr>
        <w:top w:val="none" w:sz="0" w:space="0" w:color="auto"/>
        <w:left w:val="none" w:sz="0" w:space="0" w:color="auto"/>
        <w:bottom w:val="none" w:sz="0" w:space="0" w:color="auto"/>
        <w:right w:val="none" w:sz="0" w:space="0" w:color="auto"/>
      </w:divBdr>
    </w:div>
    <w:div w:id="794064925">
      <w:bodyDiv w:val="1"/>
      <w:marLeft w:val="0"/>
      <w:marRight w:val="0"/>
      <w:marTop w:val="0"/>
      <w:marBottom w:val="0"/>
      <w:divBdr>
        <w:top w:val="none" w:sz="0" w:space="0" w:color="auto"/>
        <w:left w:val="none" w:sz="0" w:space="0" w:color="auto"/>
        <w:bottom w:val="none" w:sz="0" w:space="0" w:color="auto"/>
        <w:right w:val="none" w:sz="0" w:space="0" w:color="auto"/>
      </w:divBdr>
    </w:div>
    <w:div w:id="796413123">
      <w:bodyDiv w:val="1"/>
      <w:marLeft w:val="0"/>
      <w:marRight w:val="0"/>
      <w:marTop w:val="0"/>
      <w:marBottom w:val="0"/>
      <w:divBdr>
        <w:top w:val="none" w:sz="0" w:space="0" w:color="auto"/>
        <w:left w:val="none" w:sz="0" w:space="0" w:color="auto"/>
        <w:bottom w:val="none" w:sz="0" w:space="0" w:color="auto"/>
        <w:right w:val="none" w:sz="0" w:space="0" w:color="auto"/>
      </w:divBdr>
    </w:div>
    <w:div w:id="801580546">
      <w:bodyDiv w:val="1"/>
      <w:marLeft w:val="0"/>
      <w:marRight w:val="0"/>
      <w:marTop w:val="0"/>
      <w:marBottom w:val="0"/>
      <w:divBdr>
        <w:top w:val="none" w:sz="0" w:space="0" w:color="auto"/>
        <w:left w:val="none" w:sz="0" w:space="0" w:color="auto"/>
        <w:bottom w:val="none" w:sz="0" w:space="0" w:color="auto"/>
        <w:right w:val="none" w:sz="0" w:space="0" w:color="auto"/>
      </w:divBdr>
    </w:div>
    <w:div w:id="835464475">
      <w:bodyDiv w:val="1"/>
      <w:marLeft w:val="0"/>
      <w:marRight w:val="0"/>
      <w:marTop w:val="0"/>
      <w:marBottom w:val="0"/>
      <w:divBdr>
        <w:top w:val="none" w:sz="0" w:space="0" w:color="auto"/>
        <w:left w:val="none" w:sz="0" w:space="0" w:color="auto"/>
        <w:bottom w:val="none" w:sz="0" w:space="0" w:color="auto"/>
        <w:right w:val="none" w:sz="0" w:space="0" w:color="auto"/>
      </w:divBdr>
    </w:div>
    <w:div w:id="840780935">
      <w:bodyDiv w:val="1"/>
      <w:marLeft w:val="0"/>
      <w:marRight w:val="0"/>
      <w:marTop w:val="0"/>
      <w:marBottom w:val="0"/>
      <w:divBdr>
        <w:top w:val="none" w:sz="0" w:space="0" w:color="auto"/>
        <w:left w:val="none" w:sz="0" w:space="0" w:color="auto"/>
        <w:bottom w:val="none" w:sz="0" w:space="0" w:color="auto"/>
        <w:right w:val="none" w:sz="0" w:space="0" w:color="auto"/>
      </w:divBdr>
    </w:div>
    <w:div w:id="840974984">
      <w:bodyDiv w:val="1"/>
      <w:marLeft w:val="0"/>
      <w:marRight w:val="0"/>
      <w:marTop w:val="0"/>
      <w:marBottom w:val="0"/>
      <w:divBdr>
        <w:top w:val="none" w:sz="0" w:space="0" w:color="auto"/>
        <w:left w:val="none" w:sz="0" w:space="0" w:color="auto"/>
        <w:bottom w:val="none" w:sz="0" w:space="0" w:color="auto"/>
        <w:right w:val="none" w:sz="0" w:space="0" w:color="auto"/>
      </w:divBdr>
    </w:div>
    <w:div w:id="865482913">
      <w:bodyDiv w:val="1"/>
      <w:marLeft w:val="0"/>
      <w:marRight w:val="0"/>
      <w:marTop w:val="0"/>
      <w:marBottom w:val="0"/>
      <w:divBdr>
        <w:top w:val="none" w:sz="0" w:space="0" w:color="auto"/>
        <w:left w:val="none" w:sz="0" w:space="0" w:color="auto"/>
        <w:bottom w:val="none" w:sz="0" w:space="0" w:color="auto"/>
        <w:right w:val="none" w:sz="0" w:space="0" w:color="auto"/>
      </w:divBdr>
    </w:div>
    <w:div w:id="879316738">
      <w:bodyDiv w:val="1"/>
      <w:marLeft w:val="0"/>
      <w:marRight w:val="0"/>
      <w:marTop w:val="0"/>
      <w:marBottom w:val="0"/>
      <w:divBdr>
        <w:top w:val="none" w:sz="0" w:space="0" w:color="auto"/>
        <w:left w:val="none" w:sz="0" w:space="0" w:color="auto"/>
        <w:bottom w:val="none" w:sz="0" w:space="0" w:color="auto"/>
        <w:right w:val="none" w:sz="0" w:space="0" w:color="auto"/>
      </w:divBdr>
    </w:div>
    <w:div w:id="888735007">
      <w:bodyDiv w:val="1"/>
      <w:marLeft w:val="0"/>
      <w:marRight w:val="0"/>
      <w:marTop w:val="0"/>
      <w:marBottom w:val="0"/>
      <w:divBdr>
        <w:top w:val="none" w:sz="0" w:space="0" w:color="auto"/>
        <w:left w:val="none" w:sz="0" w:space="0" w:color="auto"/>
        <w:bottom w:val="none" w:sz="0" w:space="0" w:color="auto"/>
        <w:right w:val="none" w:sz="0" w:space="0" w:color="auto"/>
      </w:divBdr>
    </w:div>
    <w:div w:id="890383142">
      <w:bodyDiv w:val="1"/>
      <w:marLeft w:val="0"/>
      <w:marRight w:val="0"/>
      <w:marTop w:val="0"/>
      <w:marBottom w:val="0"/>
      <w:divBdr>
        <w:top w:val="none" w:sz="0" w:space="0" w:color="auto"/>
        <w:left w:val="none" w:sz="0" w:space="0" w:color="auto"/>
        <w:bottom w:val="none" w:sz="0" w:space="0" w:color="auto"/>
        <w:right w:val="none" w:sz="0" w:space="0" w:color="auto"/>
      </w:divBdr>
    </w:div>
    <w:div w:id="902326483">
      <w:bodyDiv w:val="1"/>
      <w:marLeft w:val="0"/>
      <w:marRight w:val="0"/>
      <w:marTop w:val="0"/>
      <w:marBottom w:val="0"/>
      <w:divBdr>
        <w:top w:val="none" w:sz="0" w:space="0" w:color="auto"/>
        <w:left w:val="none" w:sz="0" w:space="0" w:color="auto"/>
        <w:bottom w:val="none" w:sz="0" w:space="0" w:color="auto"/>
        <w:right w:val="none" w:sz="0" w:space="0" w:color="auto"/>
      </w:divBdr>
    </w:div>
    <w:div w:id="934479568">
      <w:bodyDiv w:val="1"/>
      <w:marLeft w:val="0"/>
      <w:marRight w:val="0"/>
      <w:marTop w:val="0"/>
      <w:marBottom w:val="0"/>
      <w:divBdr>
        <w:top w:val="none" w:sz="0" w:space="0" w:color="auto"/>
        <w:left w:val="none" w:sz="0" w:space="0" w:color="auto"/>
        <w:bottom w:val="none" w:sz="0" w:space="0" w:color="auto"/>
        <w:right w:val="none" w:sz="0" w:space="0" w:color="auto"/>
      </w:divBdr>
    </w:div>
    <w:div w:id="948657238">
      <w:bodyDiv w:val="1"/>
      <w:marLeft w:val="0"/>
      <w:marRight w:val="0"/>
      <w:marTop w:val="0"/>
      <w:marBottom w:val="0"/>
      <w:divBdr>
        <w:top w:val="none" w:sz="0" w:space="0" w:color="auto"/>
        <w:left w:val="none" w:sz="0" w:space="0" w:color="auto"/>
        <w:bottom w:val="none" w:sz="0" w:space="0" w:color="auto"/>
        <w:right w:val="none" w:sz="0" w:space="0" w:color="auto"/>
      </w:divBdr>
    </w:div>
    <w:div w:id="953252440">
      <w:bodyDiv w:val="1"/>
      <w:marLeft w:val="0"/>
      <w:marRight w:val="0"/>
      <w:marTop w:val="0"/>
      <w:marBottom w:val="0"/>
      <w:divBdr>
        <w:top w:val="none" w:sz="0" w:space="0" w:color="auto"/>
        <w:left w:val="none" w:sz="0" w:space="0" w:color="auto"/>
        <w:bottom w:val="none" w:sz="0" w:space="0" w:color="auto"/>
        <w:right w:val="none" w:sz="0" w:space="0" w:color="auto"/>
      </w:divBdr>
    </w:div>
    <w:div w:id="963072569">
      <w:bodyDiv w:val="1"/>
      <w:marLeft w:val="0"/>
      <w:marRight w:val="0"/>
      <w:marTop w:val="0"/>
      <w:marBottom w:val="0"/>
      <w:divBdr>
        <w:top w:val="none" w:sz="0" w:space="0" w:color="auto"/>
        <w:left w:val="none" w:sz="0" w:space="0" w:color="auto"/>
        <w:bottom w:val="none" w:sz="0" w:space="0" w:color="auto"/>
        <w:right w:val="none" w:sz="0" w:space="0" w:color="auto"/>
      </w:divBdr>
    </w:div>
    <w:div w:id="969365465">
      <w:bodyDiv w:val="1"/>
      <w:marLeft w:val="0"/>
      <w:marRight w:val="0"/>
      <w:marTop w:val="0"/>
      <w:marBottom w:val="0"/>
      <w:divBdr>
        <w:top w:val="none" w:sz="0" w:space="0" w:color="auto"/>
        <w:left w:val="none" w:sz="0" w:space="0" w:color="auto"/>
        <w:bottom w:val="none" w:sz="0" w:space="0" w:color="auto"/>
        <w:right w:val="none" w:sz="0" w:space="0" w:color="auto"/>
      </w:divBdr>
    </w:div>
    <w:div w:id="1002200831">
      <w:bodyDiv w:val="1"/>
      <w:marLeft w:val="0"/>
      <w:marRight w:val="0"/>
      <w:marTop w:val="0"/>
      <w:marBottom w:val="0"/>
      <w:divBdr>
        <w:top w:val="none" w:sz="0" w:space="0" w:color="auto"/>
        <w:left w:val="none" w:sz="0" w:space="0" w:color="auto"/>
        <w:bottom w:val="none" w:sz="0" w:space="0" w:color="auto"/>
        <w:right w:val="none" w:sz="0" w:space="0" w:color="auto"/>
      </w:divBdr>
    </w:div>
    <w:div w:id="1074622150">
      <w:bodyDiv w:val="1"/>
      <w:marLeft w:val="0"/>
      <w:marRight w:val="0"/>
      <w:marTop w:val="0"/>
      <w:marBottom w:val="0"/>
      <w:divBdr>
        <w:top w:val="none" w:sz="0" w:space="0" w:color="auto"/>
        <w:left w:val="none" w:sz="0" w:space="0" w:color="auto"/>
        <w:bottom w:val="none" w:sz="0" w:space="0" w:color="auto"/>
        <w:right w:val="none" w:sz="0" w:space="0" w:color="auto"/>
      </w:divBdr>
    </w:div>
    <w:div w:id="1088649184">
      <w:bodyDiv w:val="1"/>
      <w:marLeft w:val="0"/>
      <w:marRight w:val="0"/>
      <w:marTop w:val="0"/>
      <w:marBottom w:val="0"/>
      <w:divBdr>
        <w:top w:val="none" w:sz="0" w:space="0" w:color="auto"/>
        <w:left w:val="none" w:sz="0" w:space="0" w:color="auto"/>
        <w:bottom w:val="none" w:sz="0" w:space="0" w:color="auto"/>
        <w:right w:val="none" w:sz="0" w:space="0" w:color="auto"/>
      </w:divBdr>
    </w:div>
    <w:div w:id="1124931899">
      <w:bodyDiv w:val="1"/>
      <w:marLeft w:val="0"/>
      <w:marRight w:val="0"/>
      <w:marTop w:val="0"/>
      <w:marBottom w:val="0"/>
      <w:divBdr>
        <w:top w:val="none" w:sz="0" w:space="0" w:color="auto"/>
        <w:left w:val="none" w:sz="0" w:space="0" w:color="auto"/>
        <w:bottom w:val="none" w:sz="0" w:space="0" w:color="auto"/>
        <w:right w:val="none" w:sz="0" w:space="0" w:color="auto"/>
      </w:divBdr>
    </w:div>
    <w:div w:id="1142312308">
      <w:bodyDiv w:val="1"/>
      <w:marLeft w:val="0"/>
      <w:marRight w:val="0"/>
      <w:marTop w:val="0"/>
      <w:marBottom w:val="0"/>
      <w:divBdr>
        <w:top w:val="none" w:sz="0" w:space="0" w:color="auto"/>
        <w:left w:val="none" w:sz="0" w:space="0" w:color="auto"/>
        <w:bottom w:val="none" w:sz="0" w:space="0" w:color="auto"/>
        <w:right w:val="none" w:sz="0" w:space="0" w:color="auto"/>
      </w:divBdr>
    </w:div>
    <w:div w:id="1155560886">
      <w:bodyDiv w:val="1"/>
      <w:marLeft w:val="0"/>
      <w:marRight w:val="0"/>
      <w:marTop w:val="0"/>
      <w:marBottom w:val="0"/>
      <w:divBdr>
        <w:top w:val="none" w:sz="0" w:space="0" w:color="auto"/>
        <w:left w:val="none" w:sz="0" w:space="0" w:color="auto"/>
        <w:bottom w:val="none" w:sz="0" w:space="0" w:color="auto"/>
        <w:right w:val="none" w:sz="0" w:space="0" w:color="auto"/>
      </w:divBdr>
    </w:div>
    <w:div w:id="1184439557">
      <w:bodyDiv w:val="1"/>
      <w:marLeft w:val="0"/>
      <w:marRight w:val="0"/>
      <w:marTop w:val="0"/>
      <w:marBottom w:val="0"/>
      <w:divBdr>
        <w:top w:val="none" w:sz="0" w:space="0" w:color="auto"/>
        <w:left w:val="none" w:sz="0" w:space="0" w:color="auto"/>
        <w:bottom w:val="none" w:sz="0" w:space="0" w:color="auto"/>
        <w:right w:val="none" w:sz="0" w:space="0" w:color="auto"/>
      </w:divBdr>
    </w:div>
    <w:div w:id="1244726953">
      <w:bodyDiv w:val="1"/>
      <w:marLeft w:val="0"/>
      <w:marRight w:val="0"/>
      <w:marTop w:val="0"/>
      <w:marBottom w:val="0"/>
      <w:divBdr>
        <w:top w:val="none" w:sz="0" w:space="0" w:color="auto"/>
        <w:left w:val="none" w:sz="0" w:space="0" w:color="auto"/>
        <w:bottom w:val="none" w:sz="0" w:space="0" w:color="auto"/>
        <w:right w:val="none" w:sz="0" w:space="0" w:color="auto"/>
      </w:divBdr>
    </w:div>
    <w:div w:id="1264535378">
      <w:bodyDiv w:val="1"/>
      <w:marLeft w:val="0"/>
      <w:marRight w:val="0"/>
      <w:marTop w:val="0"/>
      <w:marBottom w:val="0"/>
      <w:divBdr>
        <w:top w:val="none" w:sz="0" w:space="0" w:color="auto"/>
        <w:left w:val="none" w:sz="0" w:space="0" w:color="auto"/>
        <w:bottom w:val="none" w:sz="0" w:space="0" w:color="auto"/>
        <w:right w:val="none" w:sz="0" w:space="0" w:color="auto"/>
      </w:divBdr>
    </w:div>
    <w:div w:id="1265578539">
      <w:bodyDiv w:val="1"/>
      <w:marLeft w:val="0"/>
      <w:marRight w:val="0"/>
      <w:marTop w:val="0"/>
      <w:marBottom w:val="0"/>
      <w:divBdr>
        <w:top w:val="none" w:sz="0" w:space="0" w:color="auto"/>
        <w:left w:val="none" w:sz="0" w:space="0" w:color="auto"/>
        <w:bottom w:val="none" w:sz="0" w:space="0" w:color="auto"/>
        <w:right w:val="none" w:sz="0" w:space="0" w:color="auto"/>
      </w:divBdr>
    </w:div>
    <w:div w:id="1293250183">
      <w:bodyDiv w:val="1"/>
      <w:marLeft w:val="0"/>
      <w:marRight w:val="0"/>
      <w:marTop w:val="0"/>
      <w:marBottom w:val="0"/>
      <w:divBdr>
        <w:top w:val="none" w:sz="0" w:space="0" w:color="auto"/>
        <w:left w:val="none" w:sz="0" w:space="0" w:color="auto"/>
        <w:bottom w:val="none" w:sz="0" w:space="0" w:color="auto"/>
        <w:right w:val="none" w:sz="0" w:space="0" w:color="auto"/>
      </w:divBdr>
    </w:div>
    <w:div w:id="1298224446">
      <w:bodyDiv w:val="1"/>
      <w:marLeft w:val="0"/>
      <w:marRight w:val="0"/>
      <w:marTop w:val="0"/>
      <w:marBottom w:val="0"/>
      <w:divBdr>
        <w:top w:val="none" w:sz="0" w:space="0" w:color="auto"/>
        <w:left w:val="none" w:sz="0" w:space="0" w:color="auto"/>
        <w:bottom w:val="none" w:sz="0" w:space="0" w:color="auto"/>
        <w:right w:val="none" w:sz="0" w:space="0" w:color="auto"/>
      </w:divBdr>
    </w:div>
    <w:div w:id="1299410539">
      <w:bodyDiv w:val="1"/>
      <w:marLeft w:val="0"/>
      <w:marRight w:val="0"/>
      <w:marTop w:val="0"/>
      <w:marBottom w:val="0"/>
      <w:divBdr>
        <w:top w:val="none" w:sz="0" w:space="0" w:color="auto"/>
        <w:left w:val="none" w:sz="0" w:space="0" w:color="auto"/>
        <w:bottom w:val="none" w:sz="0" w:space="0" w:color="auto"/>
        <w:right w:val="none" w:sz="0" w:space="0" w:color="auto"/>
      </w:divBdr>
    </w:div>
    <w:div w:id="1342977381">
      <w:bodyDiv w:val="1"/>
      <w:marLeft w:val="0"/>
      <w:marRight w:val="0"/>
      <w:marTop w:val="0"/>
      <w:marBottom w:val="0"/>
      <w:divBdr>
        <w:top w:val="none" w:sz="0" w:space="0" w:color="auto"/>
        <w:left w:val="none" w:sz="0" w:space="0" w:color="auto"/>
        <w:bottom w:val="none" w:sz="0" w:space="0" w:color="auto"/>
        <w:right w:val="none" w:sz="0" w:space="0" w:color="auto"/>
      </w:divBdr>
    </w:div>
    <w:div w:id="1345786991">
      <w:bodyDiv w:val="1"/>
      <w:marLeft w:val="0"/>
      <w:marRight w:val="0"/>
      <w:marTop w:val="0"/>
      <w:marBottom w:val="0"/>
      <w:divBdr>
        <w:top w:val="none" w:sz="0" w:space="0" w:color="auto"/>
        <w:left w:val="none" w:sz="0" w:space="0" w:color="auto"/>
        <w:bottom w:val="none" w:sz="0" w:space="0" w:color="auto"/>
        <w:right w:val="none" w:sz="0" w:space="0" w:color="auto"/>
      </w:divBdr>
    </w:div>
    <w:div w:id="1347176317">
      <w:bodyDiv w:val="1"/>
      <w:marLeft w:val="0"/>
      <w:marRight w:val="0"/>
      <w:marTop w:val="0"/>
      <w:marBottom w:val="0"/>
      <w:divBdr>
        <w:top w:val="none" w:sz="0" w:space="0" w:color="auto"/>
        <w:left w:val="none" w:sz="0" w:space="0" w:color="auto"/>
        <w:bottom w:val="none" w:sz="0" w:space="0" w:color="auto"/>
        <w:right w:val="none" w:sz="0" w:space="0" w:color="auto"/>
      </w:divBdr>
    </w:div>
    <w:div w:id="1357001619">
      <w:bodyDiv w:val="1"/>
      <w:marLeft w:val="0"/>
      <w:marRight w:val="0"/>
      <w:marTop w:val="0"/>
      <w:marBottom w:val="0"/>
      <w:divBdr>
        <w:top w:val="none" w:sz="0" w:space="0" w:color="auto"/>
        <w:left w:val="none" w:sz="0" w:space="0" w:color="auto"/>
        <w:bottom w:val="none" w:sz="0" w:space="0" w:color="auto"/>
        <w:right w:val="none" w:sz="0" w:space="0" w:color="auto"/>
      </w:divBdr>
    </w:div>
    <w:div w:id="1403410674">
      <w:bodyDiv w:val="1"/>
      <w:marLeft w:val="0"/>
      <w:marRight w:val="0"/>
      <w:marTop w:val="0"/>
      <w:marBottom w:val="0"/>
      <w:divBdr>
        <w:top w:val="none" w:sz="0" w:space="0" w:color="auto"/>
        <w:left w:val="none" w:sz="0" w:space="0" w:color="auto"/>
        <w:bottom w:val="none" w:sz="0" w:space="0" w:color="auto"/>
        <w:right w:val="none" w:sz="0" w:space="0" w:color="auto"/>
      </w:divBdr>
    </w:div>
    <w:div w:id="1423332686">
      <w:bodyDiv w:val="1"/>
      <w:marLeft w:val="0"/>
      <w:marRight w:val="0"/>
      <w:marTop w:val="0"/>
      <w:marBottom w:val="0"/>
      <w:divBdr>
        <w:top w:val="none" w:sz="0" w:space="0" w:color="auto"/>
        <w:left w:val="none" w:sz="0" w:space="0" w:color="auto"/>
        <w:bottom w:val="none" w:sz="0" w:space="0" w:color="auto"/>
        <w:right w:val="none" w:sz="0" w:space="0" w:color="auto"/>
      </w:divBdr>
    </w:div>
    <w:div w:id="1441216704">
      <w:bodyDiv w:val="1"/>
      <w:marLeft w:val="0"/>
      <w:marRight w:val="0"/>
      <w:marTop w:val="0"/>
      <w:marBottom w:val="0"/>
      <w:divBdr>
        <w:top w:val="none" w:sz="0" w:space="0" w:color="auto"/>
        <w:left w:val="none" w:sz="0" w:space="0" w:color="auto"/>
        <w:bottom w:val="none" w:sz="0" w:space="0" w:color="auto"/>
        <w:right w:val="none" w:sz="0" w:space="0" w:color="auto"/>
      </w:divBdr>
    </w:div>
    <w:div w:id="1464084293">
      <w:bodyDiv w:val="1"/>
      <w:marLeft w:val="0"/>
      <w:marRight w:val="0"/>
      <w:marTop w:val="0"/>
      <w:marBottom w:val="0"/>
      <w:divBdr>
        <w:top w:val="none" w:sz="0" w:space="0" w:color="auto"/>
        <w:left w:val="none" w:sz="0" w:space="0" w:color="auto"/>
        <w:bottom w:val="none" w:sz="0" w:space="0" w:color="auto"/>
        <w:right w:val="none" w:sz="0" w:space="0" w:color="auto"/>
      </w:divBdr>
    </w:div>
    <w:div w:id="1465387855">
      <w:bodyDiv w:val="1"/>
      <w:marLeft w:val="0"/>
      <w:marRight w:val="0"/>
      <w:marTop w:val="0"/>
      <w:marBottom w:val="0"/>
      <w:divBdr>
        <w:top w:val="none" w:sz="0" w:space="0" w:color="auto"/>
        <w:left w:val="none" w:sz="0" w:space="0" w:color="auto"/>
        <w:bottom w:val="none" w:sz="0" w:space="0" w:color="auto"/>
        <w:right w:val="none" w:sz="0" w:space="0" w:color="auto"/>
      </w:divBdr>
    </w:div>
    <w:div w:id="1484544803">
      <w:bodyDiv w:val="1"/>
      <w:marLeft w:val="0"/>
      <w:marRight w:val="0"/>
      <w:marTop w:val="0"/>
      <w:marBottom w:val="0"/>
      <w:divBdr>
        <w:top w:val="none" w:sz="0" w:space="0" w:color="auto"/>
        <w:left w:val="none" w:sz="0" w:space="0" w:color="auto"/>
        <w:bottom w:val="none" w:sz="0" w:space="0" w:color="auto"/>
        <w:right w:val="none" w:sz="0" w:space="0" w:color="auto"/>
      </w:divBdr>
    </w:div>
    <w:div w:id="1491024788">
      <w:bodyDiv w:val="1"/>
      <w:marLeft w:val="0"/>
      <w:marRight w:val="0"/>
      <w:marTop w:val="0"/>
      <w:marBottom w:val="0"/>
      <w:divBdr>
        <w:top w:val="none" w:sz="0" w:space="0" w:color="auto"/>
        <w:left w:val="none" w:sz="0" w:space="0" w:color="auto"/>
        <w:bottom w:val="none" w:sz="0" w:space="0" w:color="auto"/>
        <w:right w:val="none" w:sz="0" w:space="0" w:color="auto"/>
      </w:divBdr>
    </w:div>
    <w:div w:id="1502964799">
      <w:bodyDiv w:val="1"/>
      <w:marLeft w:val="0"/>
      <w:marRight w:val="0"/>
      <w:marTop w:val="0"/>
      <w:marBottom w:val="0"/>
      <w:divBdr>
        <w:top w:val="none" w:sz="0" w:space="0" w:color="auto"/>
        <w:left w:val="none" w:sz="0" w:space="0" w:color="auto"/>
        <w:bottom w:val="none" w:sz="0" w:space="0" w:color="auto"/>
        <w:right w:val="none" w:sz="0" w:space="0" w:color="auto"/>
      </w:divBdr>
    </w:div>
    <w:div w:id="1525635991">
      <w:bodyDiv w:val="1"/>
      <w:marLeft w:val="0"/>
      <w:marRight w:val="0"/>
      <w:marTop w:val="0"/>
      <w:marBottom w:val="0"/>
      <w:divBdr>
        <w:top w:val="none" w:sz="0" w:space="0" w:color="auto"/>
        <w:left w:val="none" w:sz="0" w:space="0" w:color="auto"/>
        <w:bottom w:val="none" w:sz="0" w:space="0" w:color="auto"/>
        <w:right w:val="none" w:sz="0" w:space="0" w:color="auto"/>
      </w:divBdr>
    </w:div>
    <w:div w:id="1535463356">
      <w:bodyDiv w:val="1"/>
      <w:marLeft w:val="0"/>
      <w:marRight w:val="0"/>
      <w:marTop w:val="0"/>
      <w:marBottom w:val="0"/>
      <w:divBdr>
        <w:top w:val="none" w:sz="0" w:space="0" w:color="auto"/>
        <w:left w:val="none" w:sz="0" w:space="0" w:color="auto"/>
        <w:bottom w:val="none" w:sz="0" w:space="0" w:color="auto"/>
        <w:right w:val="none" w:sz="0" w:space="0" w:color="auto"/>
      </w:divBdr>
    </w:div>
    <w:div w:id="1538660999">
      <w:bodyDiv w:val="1"/>
      <w:marLeft w:val="0"/>
      <w:marRight w:val="0"/>
      <w:marTop w:val="0"/>
      <w:marBottom w:val="0"/>
      <w:divBdr>
        <w:top w:val="none" w:sz="0" w:space="0" w:color="auto"/>
        <w:left w:val="none" w:sz="0" w:space="0" w:color="auto"/>
        <w:bottom w:val="none" w:sz="0" w:space="0" w:color="auto"/>
        <w:right w:val="none" w:sz="0" w:space="0" w:color="auto"/>
      </w:divBdr>
    </w:div>
    <w:div w:id="1549419373">
      <w:bodyDiv w:val="1"/>
      <w:marLeft w:val="0"/>
      <w:marRight w:val="0"/>
      <w:marTop w:val="0"/>
      <w:marBottom w:val="0"/>
      <w:divBdr>
        <w:top w:val="none" w:sz="0" w:space="0" w:color="auto"/>
        <w:left w:val="none" w:sz="0" w:space="0" w:color="auto"/>
        <w:bottom w:val="none" w:sz="0" w:space="0" w:color="auto"/>
        <w:right w:val="none" w:sz="0" w:space="0" w:color="auto"/>
      </w:divBdr>
    </w:div>
    <w:div w:id="1567257210">
      <w:bodyDiv w:val="1"/>
      <w:marLeft w:val="0"/>
      <w:marRight w:val="0"/>
      <w:marTop w:val="0"/>
      <w:marBottom w:val="0"/>
      <w:divBdr>
        <w:top w:val="none" w:sz="0" w:space="0" w:color="auto"/>
        <w:left w:val="none" w:sz="0" w:space="0" w:color="auto"/>
        <w:bottom w:val="none" w:sz="0" w:space="0" w:color="auto"/>
        <w:right w:val="none" w:sz="0" w:space="0" w:color="auto"/>
      </w:divBdr>
    </w:div>
    <w:div w:id="1575776191">
      <w:bodyDiv w:val="1"/>
      <w:marLeft w:val="0"/>
      <w:marRight w:val="0"/>
      <w:marTop w:val="0"/>
      <w:marBottom w:val="0"/>
      <w:divBdr>
        <w:top w:val="none" w:sz="0" w:space="0" w:color="auto"/>
        <w:left w:val="none" w:sz="0" w:space="0" w:color="auto"/>
        <w:bottom w:val="none" w:sz="0" w:space="0" w:color="auto"/>
        <w:right w:val="none" w:sz="0" w:space="0" w:color="auto"/>
      </w:divBdr>
    </w:div>
    <w:div w:id="1583634976">
      <w:bodyDiv w:val="1"/>
      <w:marLeft w:val="0"/>
      <w:marRight w:val="0"/>
      <w:marTop w:val="0"/>
      <w:marBottom w:val="0"/>
      <w:divBdr>
        <w:top w:val="none" w:sz="0" w:space="0" w:color="auto"/>
        <w:left w:val="none" w:sz="0" w:space="0" w:color="auto"/>
        <w:bottom w:val="none" w:sz="0" w:space="0" w:color="auto"/>
        <w:right w:val="none" w:sz="0" w:space="0" w:color="auto"/>
      </w:divBdr>
    </w:div>
    <w:div w:id="1594514230">
      <w:bodyDiv w:val="1"/>
      <w:marLeft w:val="0"/>
      <w:marRight w:val="0"/>
      <w:marTop w:val="0"/>
      <w:marBottom w:val="0"/>
      <w:divBdr>
        <w:top w:val="none" w:sz="0" w:space="0" w:color="auto"/>
        <w:left w:val="none" w:sz="0" w:space="0" w:color="auto"/>
        <w:bottom w:val="none" w:sz="0" w:space="0" w:color="auto"/>
        <w:right w:val="none" w:sz="0" w:space="0" w:color="auto"/>
      </w:divBdr>
    </w:div>
    <w:div w:id="1600872552">
      <w:bodyDiv w:val="1"/>
      <w:marLeft w:val="0"/>
      <w:marRight w:val="0"/>
      <w:marTop w:val="0"/>
      <w:marBottom w:val="0"/>
      <w:divBdr>
        <w:top w:val="none" w:sz="0" w:space="0" w:color="auto"/>
        <w:left w:val="none" w:sz="0" w:space="0" w:color="auto"/>
        <w:bottom w:val="none" w:sz="0" w:space="0" w:color="auto"/>
        <w:right w:val="none" w:sz="0" w:space="0" w:color="auto"/>
      </w:divBdr>
    </w:div>
    <w:div w:id="1613246121">
      <w:bodyDiv w:val="1"/>
      <w:marLeft w:val="0"/>
      <w:marRight w:val="0"/>
      <w:marTop w:val="0"/>
      <w:marBottom w:val="0"/>
      <w:divBdr>
        <w:top w:val="none" w:sz="0" w:space="0" w:color="auto"/>
        <w:left w:val="none" w:sz="0" w:space="0" w:color="auto"/>
        <w:bottom w:val="none" w:sz="0" w:space="0" w:color="auto"/>
        <w:right w:val="none" w:sz="0" w:space="0" w:color="auto"/>
      </w:divBdr>
    </w:div>
    <w:div w:id="1642227521">
      <w:bodyDiv w:val="1"/>
      <w:marLeft w:val="0"/>
      <w:marRight w:val="0"/>
      <w:marTop w:val="0"/>
      <w:marBottom w:val="0"/>
      <w:divBdr>
        <w:top w:val="none" w:sz="0" w:space="0" w:color="auto"/>
        <w:left w:val="none" w:sz="0" w:space="0" w:color="auto"/>
        <w:bottom w:val="none" w:sz="0" w:space="0" w:color="auto"/>
        <w:right w:val="none" w:sz="0" w:space="0" w:color="auto"/>
      </w:divBdr>
    </w:div>
    <w:div w:id="1650279437">
      <w:bodyDiv w:val="1"/>
      <w:marLeft w:val="0"/>
      <w:marRight w:val="0"/>
      <w:marTop w:val="0"/>
      <w:marBottom w:val="0"/>
      <w:divBdr>
        <w:top w:val="none" w:sz="0" w:space="0" w:color="auto"/>
        <w:left w:val="none" w:sz="0" w:space="0" w:color="auto"/>
        <w:bottom w:val="none" w:sz="0" w:space="0" w:color="auto"/>
        <w:right w:val="none" w:sz="0" w:space="0" w:color="auto"/>
      </w:divBdr>
    </w:div>
    <w:div w:id="1707369717">
      <w:bodyDiv w:val="1"/>
      <w:marLeft w:val="0"/>
      <w:marRight w:val="0"/>
      <w:marTop w:val="0"/>
      <w:marBottom w:val="0"/>
      <w:divBdr>
        <w:top w:val="none" w:sz="0" w:space="0" w:color="auto"/>
        <w:left w:val="none" w:sz="0" w:space="0" w:color="auto"/>
        <w:bottom w:val="none" w:sz="0" w:space="0" w:color="auto"/>
        <w:right w:val="none" w:sz="0" w:space="0" w:color="auto"/>
      </w:divBdr>
    </w:div>
    <w:div w:id="1712918792">
      <w:bodyDiv w:val="1"/>
      <w:marLeft w:val="0"/>
      <w:marRight w:val="0"/>
      <w:marTop w:val="0"/>
      <w:marBottom w:val="0"/>
      <w:divBdr>
        <w:top w:val="none" w:sz="0" w:space="0" w:color="auto"/>
        <w:left w:val="none" w:sz="0" w:space="0" w:color="auto"/>
        <w:bottom w:val="none" w:sz="0" w:space="0" w:color="auto"/>
        <w:right w:val="none" w:sz="0" w:space="0" w:color="auto"/>
      </w:divBdr>
    </w:div>
    <w:div w:id="1729304004">
      <w:bodyDiv w:val="1"/>
      <w:marLeft w:val="0"/>
      <w:marRight w:val="0"/>
      <w:marTop w:val="0"/>
      <w:marBottom w:val="0"/>
      <w:divBdr>
        <w:top w:val="none" w:sz="0" w:space="0" w:color="auto"/>
        <w:left w:val="none" w:sz="0" w:space="0" w:color="auto"/>
        <w:bottom w:val="none" w:sz="0" w:space="0" w:color="auto"/>
        <w:right w:val="none" w:sz="0" w:space="0" w:color="auto"/>
      </w:divBdr>
    </w:div>
    <w:div w:id="1737241200">
      <w:bodyDiv w:val="1"/>
      <w:marLeft w:val="0"/>
      <w:marRight w:val="0"/>
      <w:marTop w:val="0"/>
      <w:marBottom w:val="0"/>
      <w:divBdr>
        <w:top w:val="none" w:sz="0" w:space="0" w:color="auto"/>
        <w:left w:val="none" w:sz="0" w:space="0" w:color="auto"/>
        <w:bottom w:val="none" w:sz="0" w:space="0" w:color="auto"/>
        <w:right w:val="none" w:sz="0" w:space="0" w:color="auto"/>
      </w:divBdr>
    </w:div>
    <w:div w:id="1738825246">
      <w:bodyDiv w:val="1"/>
      <w:marLeft w:val="0"/>
      <w:marRight w:val="0"/>
      <w:marTop w:val="0"/>
      <w:marBottom w:val="0"/>
      <w:divBdr>
        <w:top w:val="none" w:sz="0" w:space="0" w:color="auto"/>
        <w:left w:val="none" w:sz="0" w:space="0" w:color="auto"/>
        <w:bottom w:val="none" w:sz="0" w:space="0" w:color="auto"/>
        <w:right w:val="none" w:sz="0" w:space="0" w:color="auto"/>
      </w:divBdr>
    </w:div>
    <w:div w:id="1746955278">
      <w:bodyDiv w:val="1"/>
      <w:marLeft w:val="0"/>
      <w:marRight w:val="0"/>
      <w:marTop w:val="0"/>
      <w:marBottom w:val="0"/>
      <w:divBdr>
        <w:top w:val="none" w:sz="0" w:space="0" w:color="auto"/>
        <w:left w:val="none" w:sz="0" w:space="0" w:color="auto"/>
        <w:bottom w:val="none" w:sz="0" w:space="0" w:color="auto"/>
        <w:right w:val="none" w:sz="0" w:space="0" w:color="auto"/>
      </w:divBdr>
    </w:div>
    <w:div w:id="1762919204">
      <w:bodyDiv w:val="1"/>
      <w:marLeft w:val="0"/>
      <w:marRight w:val="0"/>
      <w:marTop w:val="0"/>
      <w:marBottom w:val="0"/>
      <w:divBdr>
        <w:top w:val="none" w:sz="0" w:space="0" w:color="auto"/>
        <w:left w:val="none" w:sz="0" w:space="0" w:color="auto"/>
        <w:bottom w:val="none" w:sz="0" w:space="0" w:color="auto"/>
        <w:right w:val="none" w:sz="0" w:space="0" w:color="auto"/>
      </w:divBdr>
    </w:div>
    <w:div w:id="1781485754">
      <w:bodyDiv w:val="1"/>
      <w:marLeft w:val="0"/>
      <w:marRight w:val="0"/>
      <w:marTop w:val="0"/>
      <w:marBottom w:val="0"/>
      <w:divBdr>
        <w:top w:val="none" w:sz="0" w:space="0" w:color="auto"/>
        <w:left w:val="none" w:sz="0" w:space="0" w:color="auto"/>
        <w:bottom w:val="none" w:sz="0" w:space="0" w:color="auto"/>
        <w:right w:val="none" w:sz="0" w:space="0" w:color="auto"/>
      </w:divBdr>
    </w:div>
    <w:div w:id="1795442864">
      <w:bodyDiv w:val="1"/>
      <w:marLeft w:val="0"/>
      <w:marRight w:val="0"/>
      <w:marTop w:val="0"/>
      <w:marBottom w:val="0"/>
      <w:divBdr>
        <w:top w:val="none" w:sz="0" w:space="0" w:color="auto"/>
        <w:left w:val="none" w:sz="0" w:space="0" w:color="auto"/>
        <w:bottom w:val="none" w:sz="0" w:space="0" w:color="auto"/>
        <w:right w:val="none" w:sz="0" w:space="0" w:color="auto"/>
      </w:divBdr>
    </w:div>
    <w:div w:id="1796024019">
      <w:bodyDiv w:val="1"/>
      <w:marLeft w:val="0"/>
      <w:marRight w:val="0"/>
      <w:marTop w:val="0"/>
      <w:marBottom w:val="0"/>
      <w:divBdr>
        <w:top w:val="none" w:sz="0" w:space="0" w:color="auto"/>
        <w:left w:val="none" w:sz="0" w:space="0" w:color="auto"/>
        <w:bottom w:val="none" w:sz="0" w:space="0" w:color="auto"/>
        <w:right w:val="none" w:sz="0" w:space="0" w:color="auto"/>
      </w:divBdr>
    </w:div>
    <w:div w:id="1807772982">
      <w:bodyDiv w:val="1"/>
      <w:marLeft w:val="0"/>
      <w:marRight w:val="0"/>
      <w:marTop w:val="0"/>
      <w:marBottom w:val="0"/>
      <w:divBdr>
        <w:top w:val="none" w:sz="0" w:space="0" w:color="auto"/>
        <w:left w:val="none" w:sz="0" w:space="0" w:color="auto"/>
        <w:bottom w:val="none" w:sz="0" w:space="0" w:color="auto"/>
        <w:right w:val="none" w:sz="0" w:space="0" w:color="auto"/>
      </w:divBdr>
    </w:div>
    <w:div w:id="1836608245">
      <w:bodyDiv w:val="1"/>
      <w:marLeft w:val="0"/>
      <w:marRight w:val="0"/>
      <w:marTop w:val="0"/>
      <w:marBottom w:val="0"/>
      <w:divBdr>
        <w:top w:val="none" w:sz="0" w:space="0" w:color="auto"/>
        <w:left w:val="none" w:sz="0" w:space="0" w:color="auto"/>
        <w:bottom w:val="none" w:sz="0" w:space="0" w:color="auto"/>
        <w:right w:val="none" w:sz="0" w:space="0" w:color="auto"/>
      </w:divBdr>
    </w:div>
    <w:div w:id="1852135479">
      <w:bodyDiv w:val="1"/>
      <w:marLeft w:val="0"/>
      <w:marRight w:val="0"/>
      <w:marTop w:val="0"/>
      <w:marBottom w:val="0"/>
      <w:divBdr>
        <w:top w:val="none" w:sz="0" w:space="0" w:color="auto"/>
        <w:left w:val="none" w:sz="0" w:space="0" w:color="auto"/>
        <w:bottom w:val="none" w:sz="0" w:space="0" w:color="auto"/>
        <w:right w:val="none" w:sz="0" w:space="0" w:color="auto"/>
      </w:divBdr>
    </w:div>
    <w:div w:id="1873378569">
      <w:bodyDiv w:val="1"/>
      <w:marLeft w:val="0"/>
      <w:marRight w:val="0"/>
      <w:marTop w:val="0"/>
      <w:marBottom w:val="0"/>
      <w:divBdr>
        <w:top w:val="none" w:sz="0" w:space="0" w:color="auto"/>
        <w:left w:val="none" w:sz="0" w:space="0" w:color="auto"/>
        <w:bottom w:val="none" w:sz="0" w:space="0" w:color="auto"/>
        <w:right w:val="none" w:sz="0" w:space="0" w:color="auto"/>
      </w:divBdr>
    </w:div>
    <w:div w:id="1874727197">
      <w:bodyDiv w:val="1"/>
      <w:marLeft w:val="0"/>
      <w:marRight w:val="0"/>
      <w:marTop w:val="0"/>
      <w:marBottom w:val="0"/>
      <w:divBdr>
        <w:top w:val="none" w:sz="0" w:space="0" w:color="auto"/>
        <w:left w:val="none" w:sz="0" w:space="0" w:color="auto"/>
        <w:bottom w:val="none" w:sz="0" w:space="0" w:color="auto"/>
        <w:right w:val="none" w:sz="0" w:space="0" w:color="auto"/>
      </w:divBdr>
    </w:div>
    <w:div w:id="1885021305">
      <w:bodyDiv w:val="1"/>
      <w:marLeft w:val="0"/>
      <w:marRight w:val="0"/>
      <w:marTop w:val="0"/>
      <w:marBottom w:val="0"/>
      <w:divBdr>
        <w:top w:val="none" w:sz="0" w:space="0" w:color="auto"/>
        <w:left w:val="none" w:sz="0" w:space="0" w:color="auto"/>
        <w:bottom w:val="none" w:sz="0" w:space="0" w:color="auto"/>
        <w:right w:val="none" w:sz="0" w:space="0" w:color="auto"/>
      </w:divBdr>
    </w:div>
    <w:div w:id="1910535631">
      <w:bodyDiv w:val="1"/>
      <w:marLeft w:val="0"/>
      <w:marRight w:val="0"/>
      <w:marTop w:val="0"/>
      <w:marBottom w:val="0"/>
      <w:divBdr>
        <w:top w:val="none" w:sz="0" w:space="0" w:color="auto"/>
        <w:left w:val="none" w:sz="0" w:space="0" w:color="auto"/>
        <w:bottom w:val="none" w:sz="0" w:space="0" w:color="auto"/>
        <w:right w:val="none" w:sz="0" w:space="0" w:color="auto"/>
      </w:divBdr>
    </w:div>
    <w:div w:id="1917743509">
      <w:bodyDiv w:val="1"/>
      <w:marLeft w:val="0"/>
      <w:marRight w:val="0"/>
      <w:marTop w:val="0"/>
      <w:marBottom w:val="0"/>
      <w:divBdr>
        <w:top w:val="none" w:sz="0" w:space="0" w:color="auto"/>
        <w:left w:val="none" w:sz="0" w:space="0" w:color="auto"/>
        <w:bottom w:val="none" w:sz="0" w:space="0" w:color="auto"/>
        <w:right w:val="none" w:sz="0" w:space="0" w:color="auto"/>
      </w:divBdr>
    </w:div>
    <w:div w:id="1944803382">
      <w:bodyDiv w:val="1"/>
      <w:marLeft w:val="0"/>
      <w:marRight w:val="0"/>
      <w:marTop w:val="0"/>
      <w:marBottom w:val="0"/>
      <w:divBdr>
        <w:top w:val="none" w:sz="0" w:space="0" w:color="auto"/>
        <w:left w:val="none" w:sz="0" w:space="0" w:color="auto"/>
        <w:bottom w:val="none" w:sz="0" w:space="0" w:color="auto"/>
        <w:right w:val="none" w:sz="0" w:space="0" w:color="auto"/>
      </w:divBdr>
    </w:div>
    <w:div w:id="1953241917">
      <w:bodyDiv w:val="1"/>
      <w:marLeft w:val="0"/>
      <w:marRight w:val="0"/>
      <w:marTop w:val="0"/>
      <w:marBottom w:val="0"/>
      <w:divBdr>
        <w:top w:val="none" w:sz="0" w:space="0" w:color="auto"/>
        <w:left w:val="none" w:sz="0" w:space="0" w:color="auto"/>
        <w:bottom w:val="none" w:sz="0" w:space="0" w:color="auto"/>
        <w:right w:val="none" w:sz="0" w:space="0" w:color="auto"/>
      </w:divBdr>
    </w:div>
    <w:div w:id="1967856783">
      <w:bodyDiv w:val="1"/>
      <w:marLeft w:val="0"/>
      <w:marRight w:val="0"/>
      <w:marTop w:val="0"/>
      <w:marBottom w:val="0"/>
      <w:divBdr>
        <w:top w:val="none" w:sz="0" w:space="0" w:color="auto"/>
        <w:left w:val="none" w:sz="0" w:space="0" w:color="auto"/>
        <w:bottom w:val="none" w:sz="0" w:space="0" w:color="auto"/>
        <w:right w:val="none" w:sz="0" w:space="0" w:color="auto"/>
      </w:divBdr>
    </w:div>
    <w:div w:id="1968656886">
      <w:bodyDiv w:val="1"/>
      <w:marLeft w:val="0"/>
      <w:marRight w:val="0"/>
      <w:marTop w:val="0"/>
      <w:marBottom w:val="0"/>
      <w:divBdr>
        <w:top w:val="none" w:sz="0" w:space="0" w:color="auto"/>
        <w:left w:val="none" w:sz="0" w:space="0" w:color="auto"/>
        <w:bottom w:val="none" w:sz="0" w:space="0" w:color="auto"/>
        <w:right w:val="none" w:sz="0" w:space="0" w:color="auto"/>
      </w:divBdr>
    </w:div>
    <w:div w:id="1977368709">
      <w:bodyDiv w:val="1"/>
      <w:marLeft w:val="0"/>
      <w:marRight w:val="0"/>
      <w:marTop w:val="0"/>
      <w:marBottom w:val="0"/>
      <w:divBdr>
        <w:top w:val="none" w:sz="0" w:space="0" w:color="auto"/>
        <w:left w:val="none" w:sz="0" w:space="0" w:color="auto"/>
        <w:bottom w:val="none" w:sz="0" w:space="0" w:color="auto"/>
        <w:right w:val="none" w:sz="0" w:space="0" w:color="auto"/>
      </w:divBdr>
    </w:div>
    <w:div w:id="1984046799">
      <w:bodyDiv w:val="1"/>
      <w:marLeft w:val="0"/>
      <w:marRight w:val="0"/>
      <w:marTop w:val="0"/>
      <w:marBottom w:val="0"/>
      <w:divBdr>
        <w:top w:val="none" w:sz="0" w:space="0" w:color="auto"/>
        <w:left w:val="none" w:sz="0" w:space="0" w:color="auto"/>
        <w:bottom w:val="none" w:sz="0" w:space="0" w:color="auto"/>
        <w:right w:val="none" w:sz="0" w:space="0" w:color="auto"/>
      </w:divBdr>
    </w:div>
    <w:div w:id="1987467891">
      <w:bodyDiv w:val="1"/>
      <w:marLeft w:val="0"/>
      <w:marRight w:val="0"/>
      <w:marTop w:val="0"/>
      <w:marBottom w:val="0"/>
      <w:divBdr>
        <w:top w:val="none" w:sz="0" w:space="0" w:color="auto"/>
        <w:left w:val="none" w:sz="0" w:space="0" w:color="auto"/>
        <w:bottom w:val="none" w:sz="0" w:space="0" w:color="auto"/>
        <w:right w:val="none" w:sz="0" w:space="0" w:color="auto"/>
      </w:divBdr>
    </w:div>
    <w:div w:id="1988627412">
      <w:bodyDiv w:val="1"/>
      <w:marLeft w:val="0"/>
      <w:marRight w:val="0"/>
      <w:marTop w:val="0"/>
      <w:marBottom w:val="0"/>
      <w:divBdr>
        <w:top w:val="none" w:sz="0" w:space="0" w:color="auto"/>
        <w:left w:val="none" w:sz="0" w:space="0" w:color="auto"/>
        <w:bottom w:val="none" w:sz="0" w:space="0" w:color="auto"/>
        <w:right w:val="none" w:sz="0" w:space="0" w:color="auto"/>
      </w:divBdr>
    </w:div>
    <w:div w:id="1994796707">
      <w:bodyDiv w:val="1"/>
      <w:marLeft w:val="0"/>
      <w:marRight w:val="0"/>
      <w:marTop w:val="0"/>
      <w:marBottom w:val="0"/>
      <w:divBdr>
        <w:top w:val="none" w:sz="0" w:space="0" w:color="auto"/>
        <w:left w:val="none" w:sz="0" w:space="0" w:color="auto"/>
        <w:bottom w:val="none" w:sz="0" w:space="0" w:color="auto"/>
        <w:right w:val="none" w:sz="0" w:space="0" w:color="auto"/>
      </w:divBdr>
    </w:div>
    <w:div w:id="1997219872">
      <w:bodyDiv w:val="1"/>
      <w:marLeft w:val="0"/>
      <w:marRight w:val="0"/>
      <w:marTop w:val="0"/>
      <w:marBottom w:val="0"/>
      <w:divBdr>
        <w:top w:val="none" w:sz="0" w:space="0" w:color="auto"/>
        <w:left w:val="none" w:sz="0" w:space="0" w:color="auto"/>
        <w:bottom w:val="none" w:sz="0" w:space="0" w:color="auto"/>
        <w:right w:val="none" w:sz="0" w:space="0" w:color="auto"/>
      </w:divBdr>
    </w:div>
    <w:div w:id="1999111098">
      <w:bodyDiv w:val="1"/>
      <w:marLeft w:val="0"/>
      <w:marRight w:val="0"/>
      <w:marTop w:val="0"/>
      <w:marBottom w:val="0"/>
      <w:divBdr>
        <w:top w:val="none" w:sz="0" w:space="0" w:color="auto"/>
        <w:left w:val="none" w:sz="0" w:space="0" w:color="auto"/>
        <w:bottom w:val="none" w:sz="0" w:space="0" w:color="auto"/>
        <w:right w:val="none" w:sz="0" w:space="0" w:color="auto"/>
      </w:divBdr>
    </w:div>
    <w:div w:id="2018338975">
      <w:bodyDiv w:val="1"/>
      <w:marLeft w:val="0"/>
      <w:marRight w:val="0"/>
      <w:marTop w:val="0"/>
      <w:marBottom w:val="0"/>
      <w:divBdr>
        <w:top w:val="none" w:sz="0" w:space="0" w:color="auto"/>
        <w:left w:val="none" w:sz="0" w:space="0" w:color="auto"/>
        <w:bottom w:val="none" w:sz="0" w:space="0" w:color="auto"/>
        <w:right w:val="none" w:sz="0" w:space="0" w:color="auto"/>
      </w:divBdr>
    </w:div>
    <w:div w:id="2026445041">
      <w:bodyDiv w:val="1"/>
      <w:marLeft w:val="0"/>
      <w:marRight w:val="0"/>
      <w:marTop w:val="0"/>
      <w:marBottom w:val="0"/>
      <w:divBdr>
        <w:top w:val="none" w:sz="0" w:space="0" w:color="auto"/>
        <w:left w:val="none" w:sz="0" w:space="0" w:color="auto"/>
        <w:bottom w:val="none" w:sz="0" w:space="0" w:color="auto"/>
        <w:right w:val="none" w:sz="0" w:space="0" w:color="auto"/>
      </w:divBdr>
    </w:div>
    <w:div w:id="2030059153">
      <w:bodyDiv w:val="1"/>
      <w:marLeft w:val="0"/>
      <w:marRight w:val="0"/>
      <w:marTop w:val="0"/>
      <w:marBottom w:val="0"/>
      <w:divBdr>
        <w:top w:val="none" w:sz="0" w:space="0" w:color="auto"/>
        <w:left w:val="none" w:sz="0" w:space="0" w:color="auto"/>
        <w:bottom w:val="none" w:sz="0" w:space="0" w:color="auto"/>
        <w:right w:val="none" w:sz="0" w:space="0" w:color="auto"/>
      </w:divBdr>
    </w:div>
    <w:div w:id="2063483251">
      <w:bodyDiv w:val="1"/>
      <w:marLeft w:val="0"/>
      <w:marRight w:val="0"/>
      <w:marTop w:val="0"/>
      <w:marBottom w:val="0"/>
      <w:divBdr>
        <w:top w:val="none" w:sz="0" w:space="0" w:color="auto"/>
        <w:left w:val="none" w:sz="0" w:space="0" w:color="auto"/>
        <w:bottom w:val="none" w:sz="0" w:space="0" w:color="auto"/>
        <w:right w:val="none" w:sz="0" w:space="0" w:color="auto"/>
      </w:divBdr>
    </w:div>
    <w:div w:id="2075811834">
      <w:bodyDiv w:val="1"/>
      <w:marLeft w:val="0"/>
      <w:marRight w:val="0"/>
      <w:marTop w:val="0"/>
      <w:marBottom w:val="0"/>
      <w:divBdr>
        <w:top w:val="none" w:sz="0" w:space="0" w:color="auto"/>
        <w:left w:val="none" w:sz="0" w:space="0" w:color="auto"/>
        <w:bottom w:val="none" w:sz="0" w:space="0" w:color="auto"/>
        <w:right w:val="none" w:sz="0" w:space="0" w:color="auto"/>
      </w:divBdr>
    </w:div>
    <w:div w:id="2079547184">
      <w:bodyDiv w:val="1"/>
      <w:marLeft w:val="0"/>
      <w:marRight w:val="0"/>
      <w:marTop w:val="0"/>
      <w:marBottom w:val="0"/>
      <w:divBdr>
        <w:top w:val="none" w:sz="0" w:space="0" w:color="auto"/>
        <w:left w:val="none" w:sz="0" w:space="0" w:color="auto"/>
        <w:bottom w:val="none" w:sz="0" w:space="0" w:color="auto"/>
        <w:right w:val="none" w:sz="0" w:space="0" w:color="auto"/>
      </w:divBdr>
    </w:div>
    <w:div w:id="2097700033">
      <w:bodyDiv w:val="1"/>
      <w:marLeft w:val="0"/>
      <w:marRight w:val="0"/>
      <w:marTop w:val="0"/>
      <w:marBottom w:val="0"/>
      <w:divBdr>
        <w:top w:val="none" w:sz="0" w:space="0" w:color="auto"/>
        <w:left w:val="none" w:sz="0" w:space="0" w:color="auto"/>
        <w:bottom w:val="none" w:sz="0" w:space="0" w:color="auto"/>
        <w:right w:val="none" w:sz="0" w:space="0" w:color="auto"/>
      </w:divBdr>
    </w:div>
    <w:div w:id="2116095611">
      <w:bodyDiv w:val="1"/>
      <w:marLeft w:val="0"/>
      <w:marRight w:val="0"/>
      <w:marTop w:val="0"/>
      <w:marBottom w:val="0"/>
      <w:divBdr>
        <w:top w:val="none" w:sz="0" w:space="0" w:color="auto"/>
        <w:left w:val="none" w:sz="0" w:space="0" w:color="auto"/>
        <w:bottom w:val="none" w:sz="0" w:space="0" w:color="auto"/>
        <w:right w:val="none" w:sz="0" w:space="0" w:color="auto"/>
      </w:divBdr>
    </w:div>
    <w:div w:id="2132044823">
      <w:bodyDiv w:val="1"/>
      <w:marLeft w:val="0"/>
      <w:marRight w:val="0"/>
      <w:marTop w:val="0"/>
      <w:marBottom w:val="0"/>
      <w:divBdr>
        <w:top w:val="none" w:sz="0" w:space="0" w:color="auto"/>
        <w:left w:val="none" w:sz="0" w:space="0" w:color="auto"/>
        <w:bottom w:val="none" w:sz="0" w:space="0" w:color="auto"/>
        <w:right w:val="none" w:sz="0" w:space="0" w:color="auto"/>
      </w:divBdr>
    </w:div>
    <w:div w:id="2132045479">
      <w:bodyDiv w:val="1"/>
      <w:marLeft w:val="0"/>
      <w:marRight w:val="0"/>
      <w:marTop w:val="0"/>
      <w:marBottom w:val="0"/>
      <w:divBdr>
        <w:top w:val="none" w:sz="0" w:space="0" w:color="auto"/>
        <w:left w:val="none" w:sz="0" w:space="0" w:color="auto"/>
        <w:bottom w:val="none" w:sz="0" w:space="0" w:color="auto"/>
        <w:right w:val="none" w:sz="0" w:space="0" w:color="auto"/>
      </w:divBdr>
    </w:div>
    <w:div w:id="2142383667">
      <w:bodyDiv w:val="1"/>
      <w:marLeft w:val="0"/>
      <w:marRight w:val="0"/>
      <w:marTop w:val="0"/>
      <w:marBottom w:val="0"/>
      <w:divBdr>
        <w:top w:val="none" w:sz="0" w:space="0" w:color="auto"/>
        <w:left w:val="none" w:sz="0" w:space="0" w:color="auto"/>
        <w:bottom w:val="none" w:sz="0" w:space="0" w:color="auto"/>
        <w:right w:val="none" w:sz="0" w:space="0" w:color="auto"/>
      </w:divBdr>
    </w:div>
    <w:div w:id="2142459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s://www.educative.io/answers/what-are-template-engines" TargetMode="External"/><Relationship Id="rId63" Type="http://schemas.openxmlformats.org/officeDocument/2006/relationships/hyperlink" Target="https://www.hostinger.com/tutorials/what-is-javascript" TargetMode="External"/><Relationship Id="rId68" Type="http://schemas.openxmlformats.org/officeDocument/2006/relationships/hyperlink" Target="https://www.php.net/copyright.php"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learn.microsoft.com/en-us/ef/core/modeling/relationships/one-to-many" TargetMode="External"/><Relationship Id="rId58" Type="http://schemas.openxmlformats.org/officeDocument/2006/relationships/hyperlink" Target="https://www.visual-paradigm.com/guide/uml-unified-modeling-language/what-is-sequence-diagram/" TargetMode="External"/><Relationship Id="rId66" Type="http://schemas.openxmlformats.org/officeDocument/2006/relationships/hyperlink" Target="https://www.php.net/copyright.php"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hostinger.com/tutorials/what-is-html" TargetMode="External"/><Relationship Id="rId19" Type="http://schemas.openxmlformats.org/officeDocument/2006/relationships/image" Target="media/image6.png"/><Relationship Id="rId14" Type="http://schemas.openxmlformats.org/officeDocument/2006/relationships/hyperlink" Target="https://www.techtarget.com/searchdatamanagement/definition/relational-databas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mulesoft.com/resources/api/what-is-an-api" TargetMode="External"/><Relationship Id="rId56" Type="http://schemas.openxmlformats.org/officeDocument/2006/relationships/hyperlink" Target="https://www.geeksforgeeks.org/unified-modeling-language-uml-activity-diagrams/" TargetMode="External"/><Relationship Id="rId64" Type="http://schemas.openxmlformats.org/officeDocument/2006/relationships/hyperlink" Target="https://www.techtarget.com/whatis/definition/bootstrap" TargetMode="External"/><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hyperlink" Target="https://www.techtarget.com/contributor/Jacqueline-Biscobing"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echtarget.com/searchdatamanagement/definition/data-modeli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techopedia.com/definition/5411/website" TargetMode="External"/><Relationship Id="rId59" Type="http://schemas.openxmlformats.org/officeDocument/2006/relationships/hyperlink" Target="https://www.freecodecamp.org/news/frontend-vs-backend-whats-the-difference/" TargetMode="External"/><Relationship Id="rId67" Type="http://schemas.openxmlformats.org/officeDocument/2006/relationships/hyperlink" Target="https://www.php.net/manual/en/intro-whatcando.php"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vertabelo.com/blog/many-to-many-relationship/" TargetMode="External"/><Relationship Id="rId62" Type="http://schemas.openxmlformats.org/officeDocument/2006/relationships/hyperlink" Target="https://www.hostinger.com/tutorials/what-is-css"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logs.mulesoft.com/author/Ma-Keba-Frye/" TargetMode="External"/><Relationship Id="rId57" Type="http://schemas.openxmlformats.org/officeDocument/2006/relationships/hyperlink" Target="https://www.lucidchart.com/pages/uml-activity-diagram"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opentextbc.ca/dbdesign01/chapter/chapter-8-entity-relationship-model/" TargetMode="External"/><Relationship Id="rId60" Type="http://schemas.openxmlformats.org/officeDocument/2006/relationships/hyperlink" Target="https://www.freecodecamp.org/news/author/dionysia/" TargetMode="External"/><Relationship Id="rId65" Type="http://schemas.openxmlformats.org/officeDocument/2006/relationships/hyperlink" Target="https://www.php.net/manual/en/intro-whatis.php" TargetMode="External"/><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techtarget.com/searchdatamanagement/definition/relational-databas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www.techtarget.com/searchdatamanagement/definition/entity-relationship-diagram-ERD" TargetMode="External"/><Relationship Id="rId55" Type="http://schemas.openxmlformats.org/officeDocument/2006/relationships/hyperlink" Target="https://www.visual-paradigm.com/guide/uml-unified-modeling-language/what-is-use-case-diagram/" TargetMode="External"/><Relationship Id="rId7" Type="http://schemas.openxmlformats.org/officeDocument/2006/relationships/endnotes" Target="endnotes.xml"/><Relationship Id="rId71"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1578E-0FE6-4DD8-8A7C-A900C05F2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67</Pages>
  <Words>9767</Words>
  <Characters>55675</Characters>
  <Application>Microsoft Office Word</Application>
  <DocSecurity>0</DocSecurity>
  <Lines>463</Lines>
  <Paragraphs>130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Professor K</dc:creator>
  <cp:lastModifiedBy>Arthur Nguyễn</cp:lastModifiedBy>
  <cp:revision>242</cp:revision>
  <cp:lastPrinted>2024-01-06T00:46:00Z</cp:lastPrinted>
  <dcterms:created xsi:type="dcterms:W3CDTF">2024-01-07T11:11:00Z</dcterms:created>
  <dcterms:modified xsi:type="dcterms:W3CDTF">2024-06-02T13:22:00Z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44a34c9c827d8369276d61152369b9803b4048ea9a635a9e21819719427fdf45</vt:lpwstr>
  </property>
</Properties>
</file>